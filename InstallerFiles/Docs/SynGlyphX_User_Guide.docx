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0D446D" w14:textId="77777777" w:rsidR="006C710E" w:rsidRDefault="009C1FEC" w:rsidP="006C710E">
      <w:r>
        <w:rPr>
          <w:rStyle w:val="CommentReference"/>
        </w:rPr>
        <w:commentReference w:id="0"/>
      </w:r>
    </w:p>
    <w:p w14:paraId="3906C89D" w14:textId="77777777" w:rsidR="006C710E" w:rsidRDefault="006C710E" w:rsidP="006C710E"/>
    <w:p w14:paraId="544AFFA8" w14:textId="77777777" w:rsidR="006C710E" w:rsidRDefault="006C710E" w:rsidP="006C710E"/>
    <w:p w14:paraId="5C3EBAF4" w14:textId="77777777" w:rsidR="006C710E" w:rsidRDefault="006C710E" w:rsidP="006C710E"/>
    <w:p w14:paraId="6D970432" w14:textId="77777777" w:rsidR="000B6D9A" w:rsidRDefault="000B6D9A" w:rsidP="006C710E">
      <w:pPr>
        <w:jc w:val="center"/>
        <w:rPr>
          <w:rFonts w:ascii="Franklin Gothic Std Condensed" w:hAnsi="Franklin Gothic Std Condensed"/>
          <w:caps/>
          <w:color w:val="000090"/>
          <w:spacing w:val="40"/>
          <w:sz w:val="32"/>
          <w:szCs w:val="32"/>
        </w:rPr>
      </w:pPr>
    </w:p>
    <w:p w14:paraId="5588DF09" w14:textId="77777777" w:rsidR="000B6D9A" w:rsidRDefault="000B6D9A" w:rsidP="006C710E">
      <w:pPr>
        <w:jc w:val="center"/>
        <w:rPr>
          <w:rFonts w:ascii="Franklin Gothic Std Condensed" w:hAnsi="Franklin Gothic Std Condensed"/>
          <w:caps/>
          <w:color w:val="000090"/>
          <w:spacing w:val="40"/>
          <w:sz w:val="32"/>
          <w:szCs w:val="32"/>
        </w:rPr>
      </w:pPr>
    </w:p>
    <w:p w14:paraId="7EE13342" w14:textId="77777777" w:rsidR="000B6D9A" w:rsidRDefault="000B6D9A" w:rsidP="006C710E">
      <w:pPr>
        <w:jc w:val="center"/>
        <w:rPr>
          <w:rFonts w:ascii="Franklin Gothic Std Condensed" w:hAnsi="Franklin Gothic Std Condensed"/>
          <w:caps/>
          <w:color w:val="000090"/>
          <w:spacing w:val="40"/>
          <w:sz w:val="32"/>
          <w:szCs w:val="32"/>
        </w:rPr>
      </w:pPr>
    </w:p>
    <w:p w14:paraId="207866C3" w14:textId="77777777" w:rsidR="000B6D9A" w:rsidRDefault="000B6D9A" w:rsidP="006C710E">
      <w:pPr>
        <w:jc w:val="center"/>
        <w:rPr>
          <w:rFonts w:ascii="Franklin Gothic Std Condensed" w:hAnsi="Franklin Gothic Std Condensed"/>
          <w:caps/>
          <w:color w:val="000090"/>
          <w:spacing w:val="40"/>
          <w:sz w:val="32"/>
          <w:szCs w:val="32"/>
        </w:rPr>
      </w:pPr>
    </w:p>
    <w:p w14:paraId="460AFD03" w14:textId="77777777" w:rsidR="000B6D9A" w:rsidRDefault="000B6D9A" w:rsidP="006C710E">
      <w:pPr>
        <w:jc w:val="center"/>
        <w:rPr>
          <w:rFonts w:ascii="Franklin Gothic Std Condensed" w:hAnsi="Franklin Gothic Std Condensed"/>
          <w:caps/>
          <w:color w:val="000090"/>
          <w:spacing w:val="40"/>
          <w:sz w:val="32"/>
          <w:szCs w:val="32"/>
        </w:rPr>
      </w:pPr>
    </w:p>
    <w:p w14:paraId="2E994271" w14:textId="77777777" w:rsidR="000B6D9A" w:rsidRDefault="000B6D9A" w:rsidP="006C710E">
      <w:pPr>
        <w:jc w:val="center"/>
        <w:rPr>
          <w:rFonts w:ascii="Franklin Gothic Std Condensed" w:hAnsi="Franklin Gothic Std Condensed"/>
          <w:caps/>
          <w:color w:val="000090"/>
          <w:spacing w:val="40"/>
          <w:sz w:val="32"/>
          <w:szCs w:val="32"/>
        </w:rPr>
      </w:pPr>
      <w:r>
        <w:rPr>
          <w:rFonts w:ascii="Franklin Gothic Std Condensed" w:hAnsi="Franklin Gothic Std Condensed"/>
          <w:caps/>
          <w:noProof/>
          <w:color w:val="000090"/>
          <w:spacing w:val="40"/>
          <w:sz w:val="32"/>
          <w:szCs w:val="32"/>
        </w:rPr>
        <w:drawing>
          <wp:inline distT="0" distB="0" distL="0" distR="0" wp14:anchorId="777AC307" wp14:editId="3B98E1A6">
            <wp:extent cx="3755814" cy="8346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GlyphX_tm_logo_sm.png"/>
                    <pic:cNvPicPr/>
                  </pic:nvPicPr>
                  <pic:blipFill>
                    <a:blip r:embed="rId13">
                      <a:extLst>
                        <a:ext uri="{28A0092B-C50C-407E-A947-70E740481C1C}">
                          <a14:useLocalDpi xmlns:a14="http://schemas.microsoft.com/office/drawing/2010/main" val="0"/>
                        </a:ext>
                      </a:extLst>
                    </a:blip>
                    <a:stretch>
                      <a:fillRect/>
                    </a:stretch>
                  </pic:blipFill>
                  <pic:spPr>
                    <a:xfrm>
                      <a:off x="0" y="0"/>
                      <a:ext cx="3755814" cy="834626"/>
                    </a:xfrm>
                    <a:prstGeom prst="rect">
                      <a:avLst/>
                    </a:prstGeom>
                  </pic:spPr>
                </pic:pic>
              </a:graphicData>
            </a:graphic>
          </wp:inline>
        </w:drawing>
      </w:r>
    </w:p>
    <w:p w14:paraId="4896C789" w14:textId="77777777" w:rsidR="000B6D9A" w:rsidRDefault="000B6D9A" w:rsidP="006C710E">
      <w:pPr>
        <w:jc w:val="center"/>
        <w:rPr>
          <w:rFonts w:ascii="Franklin Gothic Std Condensed" w:hAnsi="Franklin Gothic Std Condensed"/>
          <w:caps/>
          <w:color w:val="000090"/>
          <w:spacing w:val="40"/>
          <w:sz w:val="32"/>
          <w:szCs w:val="32"/>
        </w:rPr>
      </w:pPr>
    </w:p>
    <w:p w14:paraId="5B71AE7B" w14:textId="138F9F93" w:rsidR="006C710E" w:rsidRPr="000B6D9A" w:rsidRDefault="00B56045" w:rsidP="006C710E">
      <w:pPr>
        <w:jc w:val="center"/>
        <w:rPr>
          <w:rFonts w:ascii="Franklin Gothic Std Condensed" w:hAnsi="Franklin Gothic Std Condensed"/>
          <w:caps/>
          <w:color w:val="000090"/>
          <w:spacing w:val="40"/>
          <w:sz w:val="36"/>
          <w:szCs w:val="36"/>
        </w:rPr>
      </w:pPr>
      <w:r>
        <w:rPr>
          <w:rFonts w:ascii="Franklin Gothic Std Condensed" w:hAnsi="Franklin Gothic Std Condensed"/>
          <w:caps/>
          <w:color w:val="000090"/>
          <w:spacing w:val="40"/>
          <w:sz w:val="36"/>
          <w:szCs w:val="36"/>
        </w:rPr>
        <w:t>user</w:t>
      </w:r>
      <w:r w:rsidR="006C710E" w:rsidRPr="000B6D9A">
        <w:rPr>
          <w:rFonts w:ascii="Franklin Gothic Std Condensed" w:hAnsi="Franklin Gothic Std Condensed"/>
          <w:caps/>
          <w:color w:val="000090"/>
          <w:spacing w:val="40"/>
          <w:sz w:val="36"/>
          <w:szCs w:val="36"/>
        </w:rPr>
        <w:t xml:space="preserve"> Guide</w:t>
      </w:r>
      <w:r w:rsidR="00CB2B72">
        <w:rPr>
          <w:rFonts w:ascii="Franklin Gothic Std Condensed" w:hAnsi="Franklin Gothic Std Condensed"/>
          <w:caps/>
          <w:color w:val="000090"/>
          <w:spacing w:val="40"/>
          <w:sz w:val="36"/>
          <w:szCs w:val="36"/>
        </w:rPr>
        <w:t xml:space="preserve"> v1</w:t>
      </w:r>
    </w:p>
    <w:p w14:paraId="333F8B1D" w14:textId="70AB68E9" w:rsidR="006C710E" w:rsidRDefault="00161738" w:rsidP="006C710E">
      <w:pPr>
        <w:jc w:val="center"/>
        <w:rPr>
          <w:rFonts w:ascii="Franklin Gothic Std Condensed" w:hAnsi="Franklin Gothic Std Condensed"/>
          <w:caps/>
          <w:color w:val="000090"/>
          <w:spacing w:val="40"/>
          <w:sz w:val="24"/>
          <w:szCs w:val="24"/>
        </w:rPr>
      </w:pPr>
      <w:r>
        <w:rPr>
          <w:rFonts w:ascii="Franklin Gothic Std Condensed" w:hAnsi="Franklin Gothic Std Condensed"/>
          <w:caps/>
          <w:color w:val="000090"/>
          <w:spacing w:val="40"/>
          <w:sz w:val="24"/>
          <w:szCs w:val="24"/>
        </w:rPr>
        <w:t>(For V.7.21 – Updates in Progress</w:t>
      </w:r>
      <w:r w:rsidR="006C710E" w:rsidRPr="000B6D9A">
        <w:rPr>
          <w:rFonts w:ascii="Franklin Gothic Std Condensed" w:hAnsi="Franklin Gothic Std Condensed"/>
          <w:caps/>
          <w:color w:val="000090"/>
          <w:spacing w:val="40"/>
          <w:sz w:val="24"/>
          <w:szCs w:val="24"/>
        </w:rPr>
        <w:t>)</w:t>
      </w:r>
    </w:p>
    <w:p w14:paraId="27C896A0" w14:textId="77777777" w:rsidR="000B6D9A" w:rsidRDefault="000B6D9A" w:rsidP="006C710E">
      <w:pPr>
        <w:jc w:val="center"/>
        <w:rPr>
          <w:rFonts w:ascii="Franklin Gothic Std Condensed" w:hAnsi="Franklin Gothic Std Condensed"/>
          <w:caps/>
          <w:color w:val="000090"/>
          <w:spacing w:val="40"/>
          <w:sz w:val="24"/>
          <w:szCs w:val="24"/>
        </w:rPr>
      </w:pPr>
    </w:p>
    <w:p w14:paraId="55474FB7" w14:textId="77777777" w:rsidR="000B6D9A" w:rsidRDefault="000B6D9A" w:rsidP="006C710E">
      <w:pPr>
        <w:jc w:val="center"/>
        <w:rPr>
          <w:rFonts w:ascii="Franklin Gothic Std Condensed" w:hAnsi="Franklin Gothic Std Condensed"/>
          <w:caps/>
          <w:color w:val="000090"/>
          <w:spacing w:val="40"/>
          <w:sz w:val="24"/>
          <w:szCs w:val="24"/>
        </w:rPr>
      </w:pPr>
    </w:p>
    <w:p w14:paraId="2BCA0649" w14:textId="77777777" w:rsidR="000B6D9A" w:rsidRDefault="000B6D9A" w:rsidP="006C710E">
      <w:pPr>
        <w:jc w:val="center"/>
        <w:rPr>
          <w:rFonts w:ascii="Franklin Gothic Std Condensed" w:hAnsi="Franklin Gothic Std Condensed"/>
          <w:caps/>
          <w:color w:val="000090"/>
          <w:spacing w:val="40"/>
          <w:sz w:val="24"/>
          <w:szCs w:val="24"/>
        </w:rPr>
      </w:pPr>
    </w:p>
    <w:p w14:paraId="005FDA17" w14:textId="73618A2F" w:rsidR="006C710E" w:rsidRPr="005E0C8C" w:rsidRDefault="005E0C8C" w:rsidP="005E0C8C">
      <w:pPr>
        <w:jc w:val="center"/>
        <w:rPr>
          <w:rFonts w:ascii="Franklin Gothic Medium" w:hAnsi="Franklin Gothic Medium"/>
          <w:b/>
        </w:rPr>
      </w:pPr>
      <w:r w:rsidRPr="005E0C8C">
        <w:rPr>
          <w:rFonts w:ascii="Franklin Gothic Medium" w:hAnsi="Franklin Gothic Medium"/>
          <w:b/>
          <w:caps/>
          <w:color w:val="000090"/>
          <w:spacing w:val="40"/>
          <w:sz w:val="24"/>
          <w:szCs w:val="24"/>
        </w:rPr>
        <w:fldChar w:fldCharType="begin"/>
      </w:r>
      <w:r w:rsidRPr="005E0C8C">
        <w:rPr>
          <w:rFonts w:ascii="Franklin Gothic Medium" w:hAnsi="Franklin Gothic Medium"/>
          <w:b/>
          <w:caps/>
          <w:color w:val="000090"/>
          <w:spacing w:val="40"/>
          <w:sz w:val="24"/>
          <w:szCs w:val="24"/>
        </w:rPr>
        <w:instrText xml:space="preserve"> DATE </w:instrText>
      </w:r>
      <w:r w:rsidRPr="005E0C8C">
        <w:rPr>
          <w:rFonts w:ascii="Franklin Gothic Medium" w:hAnsi="Franklin Gothic Medium"/>
          <w:b/>
          <w:caps/>
          <w:color w:val="000090"/>
          <w:spacing w:val="40"/>
          <w:sz w:val="24"/>
          <w:szCs w:val="24"/>
        </w:rPr>
        <w:fldChar w:fldCharType="separate"/>
      </w:r>
      <w:ins w:id="1" w:author="Jenifer Bacon" w:date="2016-02-08T09:18:00Z">
        <w:r w:rsidR="000F1212">
          <w:rPr>
            <w:rFonts w:ascii="Franklin Gothic Medium" w:hAnsi="Franklin Gothic Medium"/>
            <w:b/>
            <w:caps/>
            <w:noProof/>
            <w:color w:val="000090"/>
            <w:spacing w:val="40"/>
            <w:sz w:val="24"/>
            <w:szCs w:val="24"/>
          </w:rPr>
          <w:t>2/8/16</w:t>
        </w:r>
      </w:ins>
      <w:del w:id="2" w:author="Jenifer Bacon" w:date="2016-01-26T06:47:00Z">
        <w:r w:rsidR="009B1F69" w:rsidDel="009C1FEC">
          <w:rPr>
            <w:rFonts w:ascii="Franklin Gothic Medium" w:hAnsi="Franklin Gothic Medium"/>
            <w:b/>
            <w:caps/>
            <w:noProof/>
            <w:color w:val="000090"/>
            <w:spacing w:val="40"/>
            <w:sz w:val="24"/>
            <w:szCs w:val="24"/>
          </w:rPr>
          <w:delText>1/25/2016</w:delText>
        </w:r>
      </w:del>
      <w:r w:rsidRPr="005E0C8C">
        <w:rPr>
          <w:rFonts w:ascii="Franklin Gothic Medium" w:hAnsi="Franklin Gothic Medium"/>
          <w:b/>
          <w:caps/>
          <w:color w:val="000090"/>
          <w:spacing w:val="40"/>
          <w:sz w:val="24"/>
          <w:szCs w:val="24"/>
        </w:rPr>
        <w:fldChar w:fldCharType="end"/>
      </w:r>
    </w:p>
    <w:p w14:paraId="783E6757" w14:textId="77777777" w:rsidR="006C710E" w:rsidRDefault="006C710E" w:rsidP="006C710E"/>
    <w:p w14:paraId="0D0F5D49" w14:textId="77777777" w:rsidR="006C710E" w:rsidRDefault="006C710E" w:rsidP="006C710E"/>
    <w:p w14:paraId="217A71F1" w14:textId="77777777" w:rsidR="006C710E" w:rsidRDefault="006C710E">
      <w:pPr>
        <w:spacing w:after="0"/>
      </w:pPr>
      <w:r>
        <w:br w:type="page"/>
      </w:r>
    </w:p>
    <w:p w14:paraId="7171FBC5" w14:textId="77777777" w:rsidR="006C710E" w:rsidRDefault="006C710E" w:rsidP="006C710E"/>
    <w:p w14:paraId="3CD4B0DF" w14:textId="77777777" w:rsidR="000B6D9A" w:rsidRDefault="000B6D9A" w:rsidP="00191652">
      <w:pPr>
        <w:pStyle w:val="Heading1"/>
      </w:pPr>
    </w:p>
    <w:p w14:paraId="4692420A" w14:textId="77777777" w:rsidR="006C710E" w:rsidRDefault="006C710E" w:rsidP="00191652">
      <w:pPr>
        <w:pStyle w:val="Heading1"/>
      </w:pPr>
      <w:bookmarkStart w:id="3" w:name="_Toc288823889"/>
      <w:bookmarkStart w:id="4" w:name="_Toc288897952"/>
      <w:r>
        <w:t>Table of contents</w:t>
      </w:r>
      <w:bookmarkEnd w:id="3"/>
      <w:bookmarkEnd w:id="4"/>
    </w:p>
    <w:p w14:paraId="73FC4A1A" w14:textId="77777777" w:rsidR="006C710E" w:rsidRPr="00FD0B07" w:rsidRDefault="00FD0B07" w:rsidP="00FD0B07">
      <w:pPr>
        <w:ind w:left="7920"/>
        <w:rPr>
          <w:b/>
        </w:rPr>
      </w:pPr>
      <w:r>
        <w:rPr>
          <w:b/>
        </w:rPr>
        <w:t xml:space="preserve">      </w:t>
      </w:r>
      <w:r w:rsidRPr="00FD0B07">
        <w:rPr>
          <w:b/>
        </w:rPr>
        <w:t>PAGE</w:t>
      </w:r>
      <w:r>
        <w:rPr>
          <w:b/>
        </w:rPr>
        <w:t xml:space="preserve"> #</w:t>
      </w:r>
    </w:p>
    <w:sdt>
      <w:sdtPr>
        <w:rPr>
          <w:rFonts w:asciiTheme="majorHAnsi" w:eastAsiaTheme="minorEastAsia" w:hAnsiTheme="majorHAnsi" w:cstheme="minorBidi"/>
          <w:b w:val="0"/>
          <w:bCs w:val="0"/>
          <w:caps w:val="0"/>
          <w:color w:val="262626" w:themeColor="text1" w:themeTint="D9"/>
          <w:spacing w:val="0"/>
          <w:sz w:val="22"/>
          <w:szCs w:val="22"/>
        </w:rPr>
        <w:id w:val="1259636881"/>
        <w:docPartObj>
          <w:docPartGallery w:val="Table of Contents"/>
          <w:docPartUnique/>
        </w:docPartObj>
      </w:sdtPr>
      <w:sdtEndPr>
        <w:rPr>
          <w:caps/>
          <w:noProof/>
        </w:rPr>
      </w:sdtEndPr>
      <w:sdtContent>
        <w:p w14:paraId="30B3CACC" w14:textId="77777777" w:rsidR="005E0C8C" w:rsidRDefault="005E0C8C">
          <w:pPr>
            <w:pStyle w:val="TOCHeading"/>
          </w:pPr>
        </w:p>
        <w:p w14:paraId="7C77B79E" w14:textId="77777777" w:rsidR="003A0A66" w:rsidRDefault="005E0C8C">
          <w:pPr>
            <w:pStyle w:val="TOC1"/>
            <w:tabs>
              <w:tab w:val="right" w:leader="dot" w:pos="9206"/>
            </w:tabs>
            <w:rPr>
              <w:rFonts w:asciiTheme="minorHAnsi" w:hAnsiTheme="minorHAnsi"/>
              <w:b w:val="0"/>
              <w:bCs w:val="0"/>
              <w:caps w:val="0"/>
              <w:noProof/>
              <w:color w:val="auto"/>
              <w:spacing w:val="0"/>
              <w:lang w:eastAsia="ja-JP"/>
            </w:rPr>
          </w:pPr>
          <w:r>
            <w:rPr>
              <w:b w:val="0"/>
              <w:bCs w:val="0"/>
            </w:rPr>
            <w:fldChar w:fldCharType="begin"/>
          </w:r>
          <w:r>
            <w:instrText xml:space="preserve"> TOC \o "1-3" \h \z \u </w:instrText>
          </w:r>
          <w:r>
            <w:rPr>
              <w:b w:val="0"/>
              <w:bCs w:val="0"/>
            </w:rPr>
            <w:fldChar w:fldCharType="separate"/>
          </w:r>
          <w:r w:rsidR="003A0A66">
            <w:rPr>
              <w:noProof/>
            </w:rPr>
            <w:t>Table of contents</w:t>
          </w:r>
          <w:r w:rsidR="003A0A66">
            <w:rPr>
              <w:noProof/>
            </w:rPr>
            <w:tab/>
          </w:r>
          <w:r w:rsidR="003A0A66">
            <w:rPr>
              <w:noProof/>
            </w:rPr>
            <w:fldChar w:fldCharType="begin"/>
          </w:r>
          <w:r w:rsidR="003A0A66">
            <w:rPr>
              <w:noProof/>
            </w:rPr>
            <w:instrText xml:space="preserve"> PAGEREF _Toc288897952 \h </w:instrText>
          </w:r>
          <w:r w:rsidR="003A0A66">
            <w:rPr>
              <w:noProof/>
            </w:rPr>
          </w:r>
          <w:r w:rsidR="003A0A66">
            <w:rPr>
              <w:noProof/>
            </w:rPr>
            <w:fldChar w:fldCharType="separate"/>
          </w:r>
          <w:r w:rsidR="000F1212">
            <w:rPr>
              <w:noProof/>
            </w:rPr>
            <w:t>2</w:t>
          </w:r>
          <w:r w:rsidR="003A0A66">
            <w:rPr>
              <w:noProof/>
            </w:rPr>
            <w:fldChar w:fldCharType="end"/>
          </w:r>
        </w:p>
        <w:p w14:paraId="17CC1B7E" w14:textId="42C0208E"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overview</w:t>
          </w:r>
          <w:r>
            <w:rPr>
              <w:noProof/>
            </w:rPr>
            <w:tab/>
          </w:r>
          <w:r>
            <w:rPr>
              <w:noProof/>
            </w:rPr>
            <w:fldChar w:fldCharType="begin"/>
          </w:r>
          <w:r>
            <w:rPr>
              <w:noProof/>
            </w:rPr>
            <w:instrText xml:space="preserve"> PAGEREF _Toc288897953 \h </w:instrText>
          </w:r>
          <w:r>
            <w:rPr>
              <w:noProof/>
            </w:rPr>
          </w:r>
          <w:r>
            <w:rPr>
              <w:noProof/>
            </w:rPr>
            <w:fldChar w:fldCharType="separate"/>
          </w:r>
          <w:r w:rsidR="000F1212">
            <w:rPr>
              <w:noProof/>
            </w:rPr>
            <w:t>4</w:t>
          </w:r>
          <w:r>
            <w:rPr>
              <w:noProof/>
            </w:rPr>
            <w:fldChar w:fldCharType="end"/>
          </w:r>
        </w:p>
        <w:p w14:paraId="0C476441" w14:textId="5FADC28C"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The Data</w:t>
          </w:r>
          <w:r>
            <w:rPr>
              <w:noProof/>
            </w:rPr>
            <w:tab/>
          </w:r>
          <w:r>
            <w:rPr>
              <w:noProof/>
            </w:rPr>
            <w:fldChar w:fldCharType="begin"/>
          </w:r>
          <w:r>
            <w:rPr>
              <w:noProof/>
            </w:rPr>
            <w:instrText xml:space="preserve"> PAGEREF _Toc288897954 \h </w:instrText>
          </w:r>
          <w:r>
            <w:rPr>
              <w:noProof/>
            </w:rPr>
          </w:r>
          <w:r>
            <w:rPr>
              <w:noProof/>
            </w:rPr>
            <w:fldChar w:fldCharType="separate"/>
          </w:r>
          <w:ins w:id="5" w:author="Jenifer Bacon" w:date="2016-02-08T09:18:00Z">
            <w:r w:rsidR="000F1212">
              <w:rPr>
                <w:noProof/>
              </w:rPr>
              <w:t>5</w:t>
            </w:r>
          </w:ins>
          <w:del w:id="6" w:author="Jenifer Bacon" w:date="2016-02-08T09:05:00Z">
            <w:r w:rsidR="006D7010" w:rsidDel="00CF3FDE">
              <w:rPr>
                <w:noProof/>
              </w:rPr>
              <w:delText>5</w:delText>
            </w:r>
          </w:del>
          <w:r>
            <w:rPr>
              <w:noProof/>
            </w:rPr>
            <w:fldChar w:fldCharType="end"/>
          </w:r>
        </w:p>
        <w:p w14:paraId="29DDBCEC" w14:textId="280D6255"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 Format the data</w:t>
          </w:r>
          <w:r>
            <w:rPr>
              <w:noProof/>
            </w:rPr>
            <w:tab/>
          </w:r>
          <w:r>
            <w:rPr>
              <w:noProof/>
            </w:rPr>
            <w:fldChar w:fldCharType="begin"/>
          </w:r>
          <w:r>
            <w:rPr>
              <w:noProof/>
            </w:rPr>
            <w:instrText xml:space="preserve"> PAGEREF _Toc288897955 \h </w:instrText>
          </w:r>
          <w:r>
            <w:rPr>
              <w:noProof/>
            </w:rPr>
          </w:r>
          <w:r>
            <w:rPr>
              <w:noProof/>
            </w:rPr>
            <w:fldChar w:fldCharType="separate"/>
          </w:r>
          <w:ins w:id="7" w:author="Jenifer Bacon" w:date="2016-02-08T09:18:00Z">
            <w:r w:rsidR="000F1212">
              <w:rPr>
                <w:noProof/>
              </w:rPr>
              <w:t>5</w:t>
            </w:r>
          </w:ins>
          <w:del w:id="8" w:author="Jenifer Bacon" w:date="2016-02-08T09:05:00Z">
            <w:r w:rsidR="006D7010" w:rsidDel="00CF3FDE">
              <w:rPr>
                <w:noProof/>
              </w:rPr>
              <w:delText>5</w:delText>
            </w:r>
          </w:del>
          <w:r>
            <w:rPr>
              <w:noProof/>
            </w:rPr>
            <w:fldChar w:fldCharType="end"/>
          </w:r>
        </w:p>
        <w:p w14:paraId="3AA58320" w14:textId="248218D1"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Glyph Designer</w:t>
          </w:r>
          <w:r>
            <w:rPr>
              <w:noProof/>
            </w:rPr>
            <w:tab/>
          </w:r>
          <w:r>
            <w:rPr>
              <w:noProof/>
            </w:rPr>
            <w:fldChar w:fldCharType="begin"/>
          </w:r>
          <w:r>
            <w:rPr>
              <w:noProof/>
            </w:rPr>
            <w:instrText xml:space="preserve"> PAGEREF _Toc288897956 \h </w:instrText>
          </w:r>
          <w:r>
            <w:rPr>
              <w:noProof/>
            </w:rPr>
          </w:r>
          <w:r>
            <w:rPr>
              <w:noProof/>
            </w:rPr>
            <w:fldChar w:fldCharType="separate"/>
          </w:r>
          <w:ins w:id="9" w:author="Jenifer Bacon" w:date="2016-02-08T09:18:00Z">
            <w:r w:rsidR="000F1212">
              <w:rPr>
                <w:noProof/>
              </w:rPr>
              <w:t>6</w:t>
            </w:r>
          </w:ins>
          <w:del w:id="10" w:author="Jenifer Bacon" w:date="2016-02-08T09:05:00Z">
            <w:r w:rsidR="006D7010" w:rsidDel="00CF3FDE">
              <w:rPr>
                <w:noProof/>
              </w:rPr>
              <w:delText>6</w:delText>
            </w:r>
          </w:del>
          <w:r>
            <w:rPr>
              <w:noProof/>
            </w:rPr>
            <w:fldChar w:fldCharType="end"/>
          </w:r>
        </w:p>
        <w:p w14:paraId="7AA430D9" w14:textId="2DFEDDC6"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2: Open up Glyph Designer</w:t>
          </w:r>
          <w:r>
            <w:rPr>
              <w:noProof/>
            </w:rPr>
            <w:tab/>
          </w:r>
          <w:r>
            <w:rPr>
              <w:noProof/>
            </w:rPr>
            <w:fldChar w:fldCharType="begin"/>
          </w:r>
          <w:r>
            <w:rPr>
              <w:noProof/>
            </w:rPr>
            <w:instrText xml:space="preserve"> PAGEREF _Toc288897957 \h </w:instrText>
          </w:r>
          <w:r>
            <w:rPr>
              <w:noProof/>
            </w:rPr>
          </w:r>
          <w:r>
            <w:rPr>
              <w:noProof/>
            </w:rPr>
            <w:fldChar w:fldCharType="separate"/>
          </w:r>
          <w:ins w:id="11" w:author="Jenifer Bacon" w:date="2016-02-08T09:18:00Z">
            <w:r w:rsidR="000F1212">
              <w:rPr>
                <w:noProof/>
              </w:rPr>
              <w:t>6</w:t>
            </w:r>
          </w:ins>
          <w:del w:id="12" w:author="Jenifer Bacon" w:date="2016-02-08T09:05:00Z">
            <w:r w:rsidR="006D7010" w:rsidDel="00CF3FDE">
              <w:rPr>
                <w:noProof/>
              </w:rPr>
              <w:delText>6</w:delText>
            </w:r>
          </w:del>
          <w:r>
            <w:rPr>
              <w:noProof/>
            </w:rPr>
            <w:fldChar w:fldCharType="end"/>
          </w:r>
        </w:p>
        <w:p w14:paraId="07F2E6F4" w14:textId="258EB239"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3: Plan the Glyph design by examining the data</w:t>
          </w:r>
          <w:r>
            <w:rPr>
              <w:noProof/>
            </w:rPr>
            <w:tab/>
          </w:r>
          <w:r>
            <w:rPr>
              <w:noProof/>
            </w:rPr>
            <w:fldChar w:fldCharType="begin"/>
          </w:r>
          <w:r>
            <w:rPr>
              <w:noProof/>
            </w:rPr>
            <w:instrText xml:space="preserve"> PAGEREF _Toc288897958 \h </w:instrText>
          </w:r>
          <w:r>
            <w:rPr>
              <w:noProof/>
            </w:rPr>
          </w:r>
          <w:r>
            <w:rPr>
              <w:noProof/>
            </w:rPr>
            <w:fldChar w:fldCharType="separate"/>
          </w:r>
          <w:ins w:id="13" w:author="Jenifer Bacon" w:date="2016-02-08T09:18:00Z">
            <w:r w:rsidR="000F1212">
              <w:rPr>
                <w:noProof/>
              </w:rPr>
              <w:t>7</w:t>
            </w:r>
          </w:ins>
          <w:del w:id="14" w:author="Jenifer Bacon" w:date="2016-02-08T09:05:00Z">
            <w:r w:rsidR="006D7010" w:rsidDel="00CF3FDE">
              <w:rPr>
                <w:noProof/>
              </w:rPr>
              <w:delText>7</w:delText>
            </w:r>
          </w:del>
          <w:r>
            <w:rPr>
              <w:noProof/>
            </w:rPr>
            <w:fldChar w:fldCharType="end"/>
          </w:r>
        </w:p>
        <w:p w14:paraId="0C92C455" w14:textId="6E57FE82"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4: Look at finished glyph</w:t>
          </w:r>
          <w:r>
            <w:rPr>
              <w:noProof/>
            </w:rPr>
            <w:tab/>
          </w:r>
          <w:r>
            <w:rPr>
              <w:noProof/>
            </w:rPr>
            <w:fldChar w:fldCharType="begin"/>
          </w:r>
          <w:r>
            <w:rPr>
              <w:noProof/>
            </w:rPr>
            <w:instrText xml:space="preserve"> PAGEREF _Toc288897959 \h </w:instrText>
          </w:r>
          <w:r>
            <w:rPr>
              <w:noProof/>
            </w:rPr>
          </w:r>
          <w:r>
            <w:rPr>
              <w:noProof/>
            </w:rPr>
            <w:fldChar w:fldCharType="separate"/>
          </w:r>
          <w:ins w:id="15" w:author="Jenifer Bacon" w:date="2016-02-08T09:18:00Z">
            <w:r w:rsidR="000F1212">
              <w:rPr>
                <w:noProof/>
              </w:rPr>
              <w:t>7</w:t>
            </w:r>
          </w:ins>
          <w:del w:id="16" w:author="Jenifer Bacon" w:date="2016-02-08T09:05:00Z">
            <w:r w:rsidR="006D7010" w:rsidDel="00CF3FDE">
              <w:rPr>
                <w:noProof/>
              </w:rPr>
              <w:delText>7</w:delText>
            </w:r>
          </w:del>
          <w:r>
            <w:rPr>
              <w:noProof/>
            </w:rPr>
            <w:fldChar w:fldCharType="end"/>
          </w:r>
        </w:p>
        <w:p w14:paraId="7582B25D" w14:textId="40CBBE35"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5: start at the top of the glyph tree</w:t>
          </w:r>
          <w:r>
            <w:rPr>
              <w:noProof/>
            </w:rPr>
            <w:tab/>
          </w:r>
          <w:r>
            <w:rPr>
              <w:noProof/>
            </w:rPr>
            <w:fldChar w:fldCharType="begin"/>
          </w:r>
          <w:r>
            <w:rPr>
              <w:noProof/>
            </w:rPr>
            <w:instrText xml:space="preserve"> PAGEREF _Toc288897960 \h </w:instrText>
          </w:r>
          <w:r>
            <w:rPr>
              <w:noProof/>
            </w:rPr>
          </w:r>
          <w:r>
            <w:rPr>
              <w:noProof/>
            </w:rPr>
            <w:fldChar w:fldCharType="separate"/>
          </w:r>
          <w:ins w:id="17" w:author="Jenifer Bacon" w:date="2016-02-08T09:18:00Z">
            <w:r w:rsidR="000F1212">
              <w:rPr>
                <w:noProof/>
              </w:rPr>
              <w:t>8</w:t>
            </w:r>
          </w:ins>
          <w:del w:id="18" w:author="Jenifer Bacon" w:date="2016-02-08T09:05:00Z">
            <w:r w:rsidR="006D7010" w:rsidDel="00CF3FDE">
              <w:rPr>
                <w:noProof/>
              </w:rPr>
              <w:delText>8</w:delText>
            </w:r>
          </w:del>
          <w:r>
            <w:rPr>
              <w:noProof/>
            </w:rPr>
            <w:fldChar w:fldCharType="end"/>
          </w:r>
        </w:p>
        <w:p w14:paraId="3201908C" w14:textId="634CD031"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6: Create a branch / child for the medal counts</w:t>
          </w:r>
          <w:r>
            <w:rPr>
              <w:noProof/>
            </w:rPr>
            <w:tab/>
          </w:r>
          <w:r>
            <w:rPr>
              <w:noProof/>
            </w:rPr>
            <w:fldChar w:fldCharType="begin"/>
          </w:r>
          <w:r>
            <w:rPr>
              <w:noProof/>
            </w:rPr>
            <w:instrText xml:space="preserve"> PAGEREF _Toc288897961 \h </w:instrText>
          </w:r>
          <w:r>
            <w:rPr>
              <w:noProof/>
            </w:rPr>
          </w:r>
          <w:r>
            <w:rPr>
              <w:noProof/>
            </w:rPr>
            <w:fldChar w:fldCharType="separate"/>
          </w:r>
          <w:ins w:id="19" w:author="Jenifer Bacon" w:date="2016-02-08T09:18:00Z">
            <w:r w:rsidR="000F1212">
              <w:rPr>
                <w:noProof/>
              </w:rPr>
              <w:t>10</w:t>
            </w:r>
          </w:ins>
          <w:del w:id="20" w:author="Jenifer Bacon" w:date="2016-02-08T09:05:00Z">
            <w:r w:rsidR="006D7010" w:rsidDel="00CF3FDE">
              <w:rPr>
                <w:noProof/>
              </w:rPr>
              <w:delText>10</w:delText>
            </w:r>
          </w:del>
          <w:r>
            <w:rPr>
              <w:noProof/>
            </w:rPr>
            <w:fldChar w:fldCharType="end"/>
          </w:r>
        </w:p>
        <w:p w14:paraId="011320F5" w14:textId="14DBD8F2"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7: create an element for age</w:t>
          </w:r>
          <w:r>
            <w:rPr>
              <w:noProof/>
            </w:rPr>
            <w:tab/>
          </w:r>
          <w:r>
            <w:rPr>
              <w:noProof/>
            </w:rPr>
            <w:fldChar w:fldCharType="begin"/>
          </w:r>
          <w:r>
            <w:rPr>
              <w:noProof/>
            </w:rPr>
            <w:instrText xml:space="preserve"> PAGEREF _Toc288897962 \h </w:instrText>
          </w:r>
          <w:r>
            <w:rPr>
              <w:noProof/>
            </w:rPr>
          </w:r>
          <w:r>
            <w:rPr>
              <w:noProof/>
            </w:rPr>
            <w:fldChar w:fldCharType="separate"/>
          </w:r>
          <w:ins w:id="21" w:author="Jenifer Bacon" w:date="2016-02-08T09:18:00Z">
            <w:r w:rsidR="000F1212">
              <w:rPr>
                <w:noProof/>
              </w:rPr>
              <w:t>11</w:t>
            </w:r>
          </w:ins>
          <w:del w:id="22" w:author="Jenifer Bacon" w:date="2016-02-08T09:05:00Z">
            <w:r w:rsidR="006D7010" w:rsidDel="00CF3FDE">
              <w:rPr>
                <w:noProof/>
              </w:rPr>
              <w:delText>11</w:delText>
            </w:r>
          </w:del>
          <w:r>
            <w:rPr>
              <w:noProof/>
            </w:rPr>
            <w:fldChar w:fldCharType="end"/>
          </w:r>
        </w:p>
        <w:p w14:paraId="55E3FF2A" w14:textId="511E7A07"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8: We’re done building the glyph</w:t>
          </w:r>
          <w:r>
            <w:rPr>
              <w:noProof/>
            </w:rPr>
            <w:tab/>
          </w:r>
          <w:r>
            <w:rPr>
              <w:noProof/>
            </w:rPr>
            <w:fldChar w:fldCharType="begin"/>
          </w:r>
          <w:r>
            <w:rPr>
              <w:noProof/>
            </w:rPr>
            <w:instrText xml:space="preserve"> PAGEREF _Toc288897963 \h </w:instrText>
          </w:r>
          <w:r>
            <w:rPr>
              <w:noProof/>
            </w:rPr>
          </w:r>
          <w:r>
            <w:rPr>
              <w:noProof/>
            </w:rPr>
            <w:fldChar w:fldCharType="separate"/>
          </w:r>
          <w:ins w:id="23" w:author="Jenifer Bacon" w:date="2016-02-08T09:18:00Z">
            <w:r w:rsidR="000F1212">
              <w:rPr>
                <w:noProof/>
              </w:rPr>
              <w:t>11</w:t>
            </w:r>
          </w:ins>
          <w:del w:id="24" w:author="Jenifer Bacon" w:date="2016-02-08T09:05:00Z">
            <w:r w:rsidR="006D7010" w:rsidDel="00CF3FDE">
              <w:rPr>
                <w:noProof/>
              </w:rPr>
              <w:delText>11</w:delText>
            </w:r>
          </w:del>
          <w:r>
            <w:rPr>
              <w:noProof/>
            </w:rPr>
            <w:fldChar w:fldCharType="end"/>
          </w:r>
        </w:p>
        <w:p w14:paraId="26C0D5E3" w14:textId="193C4EA3"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Data Mapper</w:t>
          </w:r>
          <w:r>
            <w:rPr>
              <w:noProof/>
            </w:rPr>
            <w:tab/>
          </w:r>
          <w:r>
            <w:rPr>
              <w:noProof/>
            </w:rPr>
            <w:fldChar w:fldCharType="begin"/>
          </w:r>
          <w:r>
            <w:rPr>
              <w:noProof/>
            </w:rPr>
            <w:instrText xml:space="preserve"> PAGEREF _Toc288897964 \h </w:instrText>
          </w:r>
          <w:r>
            <w:rPr>
              <w:noProof/>
            </w:rPr>
          </w:r>
          <w:r>
            <w:rPr>
              <w:noProof/>
            </w:rPr>
            <w:fldChar w:fldCharType="separate"/>
          </w:r>
          <w:ins w:id="25" w:author="Jenifer Bacon" w:date="2016-02-08T09:18:00Z">
            <w:r w:rsidR="000F1212">
              <w:rPr>
                <w:noProof/>
              </w:rPr>
              <w:t>12</w:t>
            </w:r>
          </w:ins>
          <w:del w:id="26" w:author="Jenifer Bacon" w:date="2016-02-08T09:05:00Z">
            <w:r w:rsidR="006D7010" w:rsidDel="00CF3FDE">
              <w:rPr>
                <w:noProof/>
              </w:rPr>
              <w:delText>12</w:delText>
            </w:r>
          </w:del>
          <w:r>
            <w:rPr>
              <w:noProof/>
            </w:rPr>
            <w:fldChar w:fldCharType="end"/>
          </w:r>
        </w:p>
        <w:p w14:paraId="4EDA2C6C" w14:textId="39A192DD"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9: Open up the data Mapper</w:t>
          </w:r>
          <w:r>
            <w:rPr>
              <w:noProof/>
            </w:rPr>
            <w:tab/>
          </w:r>
          <w:r>
            <w:rPr>
              <w:noProof/>
            </w:rPr>
            <w:fldChar w:fldCharType="begin"/>
          </w:r>
          <w:r>
            <w:rPr>
              <w:noProof/>
            </w:rPr>
            <w:instrText xml:space="preserve"> PAGEREF _Toc288897965 \h </w:instrText>
          </w:r>
          <w:r>
            <w:rPr>
              <w:noProof/>
            </w:rPr>
          </w:r>
          <w:r>
            <w:rPr>
              <w:noProof/>
            </w:rPr>
            <w:fldChar w:fldCharType="separate"/>
          </w:r>
          <w:ins w:id="27" w:author="Jenifer Bacon" w:date="2016-02-08T09:18:00Z">
            <w:r w:rsidR="000F1212">
              <w:rPr>
                <w:noProof/>
              </w:rPr>
              <w:t>12</w:t>
            </w:r>
          </w:ins>
          <w:del w:id="28" w:author="Jenifer Bacon" w:date="2016-02-08T09:05:00Z">
            <w:r w:rsidR="006D7010" w:rsidDel="00CF3FDE">
              <w:rPr>
                <w:noProof/>
              </w:rPr>
              <w:delText>12</w:delText>
            </w:r>
          </w:del>
          <w:r>
            <w:rPr>
              <w:noProof/>
            </w:rPr>
            <w:fldChar w:fldCharType="end"/>
          </w:r>
        </w:p>
        <w:p w14:paraId="22E7059A" w14:textId="068C055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10: get the MapQuest Key and add it to the data mapper</w:t>
          </w:r>
          <w:r>
            <w:rPr>
              <w:noProof/>
            </w:rPr>
            <w:tab/>
          </w:r>
          <w:r>
            <w:rPr>
              <w:noProof/>
            </w:rPr>
            <w:fldChar w:fldCharType="begin"/>
          </w:r>
          <w:r>
            <w:rPr>
              <w:noProof/>
            </w:rPr>
            <w:instrText xml:space="preserve"> PAGEREF _Toc288897966 \h </w:instrText>
          </w:r>
          <w:r>
            <w:rPr>
              <w:noProof/>
            </w:rPr>
          </w:r>
          <w:r>
            <w:rPr>
              <w:noProof/>
            </w:rPr>
            <w:fldChar w:fldCharType="separate"/>
          </w:r>
          <w:ins w:id="29" w:author="Jenifer Bacon" w:date="2016-02-08T09:18:00Z">
            <w:r w:rsidR="000F1212">
              <w:rPr>
                <w:noProof/>
              </w:rPr>
              <w:t>13</w:t>
            </w:r>
          </w:ins>
          <w:del w:id="30" w:author="Jenifer Bacon" w:date="2016-02-08T09:05:00Z">
            <w:r w:rsidR="006D7010" w:rsidDel="00CF3FDE">
              <w:rPr>
                <w:noProof/>
              </w:rPr>
              <w:delText>13</w:delText>
            </w:r>
          </w:del>
          <w:r>
            <w:rPr>
              <w:noProof/>
            </w:rPr>
            <w:fldChar w:fldCharType="end"/>
          </w:r>
        </w:p>
        <w:p w14:paraId="13CE9AAC" w14:textId="44B5F1BC"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11: import the data and assign fields</w:t>
          </w:r>
          <w:r>
            <w:rPr>
              <w:noProof/>
            </w:rPr>
            <w:tab/>
          </w:r>
          <w:r>
            <w:rPr>
              <w:noProof/>
            </w:rPr>
            <w:fldChar w:fldCharType="begin"/>
          </w:r>
          <w:r>
            <w:rPr>
              <w:noProof/>
            </w:rPr>
            <w:instrText xml:space="preserve"> PAGEREF _Toc288897967 \h </w:instrText>
          </w:r>
          <w:r>
            <w:rPr>
              <w:noProof/>
            </w:rPr>
          </w:r>
          <w:r>
            <w:rPr>
              <w:noProof/>
            </w:rPr>
            <w:fldChar w:fldCharType="separate"/>
          </w:r>
          <w:ins w:id="31" w:author="Jenifer Bacon" w:date="2016-02-08T09:18:00Z">
            <w:r w:rsidR="000F1212">
              <w:rPr>
                <w:noProof/>
              </w:rPr>
              <w:t>14</w:t>
            </w:r>
          </w:ins>
          <w:del w:id="32" w:author="Jenifer Bacon" w:date="2016-02-08T09:05:00Z">
            <w:r w:rsidR="006D7010" w:rsidDel="00CF3FDE">
              <w:rPr>
                <w:noProof/>
              </w:rPr>
              <w:delText>14</w:delText>
            </w:r>
          </w:del>
          <w:r>
            <w:rPr>
              <w:noProof/>
            </w:rPr>
            <w:fldChar w:fldCharType="end"/>
          </w:r>
        </w:p>
        <w:p w14:paraId="78107506" w14:textId="1307A14D"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12: Import Glyph</w:t>
          </w:r>
          <w:r>
            <w:rPr>
              <w:noProof/>
            </w:rPr>
            <w:tab/>
          </w:r>
          <w:r>
            <w:rPr>
              <w:noProof/>
            </w:rPr>
            <w:fldChar w:fldCharType="begin"/>
          </w:r>
          <w:r>
            <w:rPr>
              <w:noProof/>
            </w:rPr>
            <w:instrText xml:space="preserve"> PAGEREF _Toc288897968 \h </w:instrText>
          </w:r>
          <w:r>
            <w:rPr>
              <w:noProof/>
            </w:rPr>
          </w:r>
          <w:r>
            <w:rPr>
              <w:noProof/>
            </w:rPr>
            <w:fldChar w:fldCharType="separate"/>
          </w:r>
          <w:ins w:id="33" w:author="Jenifer Bacon" w:date="2016-02-08T09:18:00Z">
            <w:r w:rsidR="000F1212">
              <w:rPr>
                <w:noProof/>
              </w:rPr>
              <w:t>15</w:t>
            </w:r>
          </w:ins>
          <w:del w:id="34" w:author="Jenifer Bacon" w:date="2016-02-08T09:05:00Z">
            <w:r w:rsidR="006D7010" w:rsidDel="00CF3FDE">
              <w:rPr>
                <w:noProof/>
              </w:rPr>
              <w:delText>15</w:delText>
            </w:r>
          </w:del>
          <w:r>
            <w:rPr>
              <w:noProof/>
            </w:rPr>
            <w:fldChar w:fldCharType="end"/>
          </w:r>
        </w:p>
        <w:p w14:paraId="2A665E64" w14:textId="26C3BEF2"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13: Define base image</w:t>
          </w:r>
          <w:r>
            <w:rPr>
              <w:noProof/>
            </w:rPr>
            <w:tab/>
          </w:r>
          <w:r>
            <w:rPr>
              <w:noProof/>
            </w:rPr>
            <w:fldChar w:fldCharType="begin"/>
          </w:r>
          <w:r>
            <w:rPr>
              <w:noProof/>
            </w:rPr>
            <w:instrText xml:space="preserve"> PAGEREF _Toc288897969 \h </w:instrText>
          </w:r>
          <w:r>
            <w:rPr>
              <w:noProof/>
            </w:rPr>
          </w:r>
          <w:r>
            <w:rPr>
              <w:noProof/>
            </w:rPr>
            <w:fldChar w:fldCharType="separate"/>
          </w:r>
          <w:ins w:id="35" w:author="Jenifer Bacon" w:date="2016-02-08T09:18:00Z">
            <w:r w:rsidR="000F1212">
              <w:rPr>
                <w:noProof/>
              </w:rPr>
              <w:t>16</w:t>
            </w:r>
          </w:ins>
          <w:del w:id="36" w:author="Jenifer Bacon" w:date="2016-02-08T09:05:00Z">
            <w:r w:rsidR="006D7010" w:rsidDel="00CF3FDE">
              <w:rPr>
                <w:noProof/>
              </w:rPr>
              <w:delText>16</w:delText>
            </w:r>
          </w:del>
          <w:r>
            <w:rPr>
              <w:noProof/>
            </w:rPr>
            <w:fldChar w:fldCharType="end"/>
          </w:r>
        </w:p>
        <w:p w14:paraId="343FFBDE" w14:textId="3E8117B1"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14: map data to glyph</w:t>
          </w:r>
          <w:r>
            <w:rPr>
              <w:noProof/>
            </w:rPr>
            <w:tab/>
          </w:r>
          <w:r>
            <w:rPr>
              <w:noProof/>
            </w:rPr>
            <w:fldChar w:fldCharType="begin"/>
          </w:r>
          <w:r>
            <w:rPr>
              <w:noProof/>
            </w:rPr>
            <w:instrText xml:space="preserve"> PAGEREF _Toc288897970 \h </w:instrText>
          </w:r>
          <w:r>
            <w:rPr>
              <w:noProof/>
            </w:rPr>
          </w:r>
          <w:r>
            <w:rPr>
              <w:noProof/>
            </w:rPr>
            <w:fldChar w:fldCharType="separate"/>
          </w:r>
          <w:ins w:id="37" w:author="Jenifer Bacon" w:date="2016-02-08T09:18:00Z">
            <w:r w:rsidR="000F1212">
              <w:rPr>
                <w:noProof/>
              </w:rPr>
              <w:t>17</w:t>
            </w:r>
          </w:ins>
          <w:del w:id="38" w:author="Jenifer Bacon" w:date="2016-02-08T09:05:00Z">
            <w:r w:rsidR="006D7010" w:rsidDel="00CF3FDE">
              <w:rPr>
                <w:noProof/>
              </w:rPr>
              <w:delText>17</w:delText>
            </w:r>
          </w:del>
          <w:r>
            <w:rPr>
              <w:noProof/>
            </w:rPr>
            <w:fldChar w:fldCharType="end"/>
          </w:r>
        </w:p>
        <w:p w14:paraId="15AE4FD0" w14:textId="7976A99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15: addING the Tag &amp; Description information</w:t>
          </w:r>
          <w:r>
            <w:rPr>
              <w:noProof/>
            </w:rPr>
            <w:tab/>
          </w:r>
          <w:r>
            <w:rPr>
              <w:noProof/>
            </w:rPr>
            <w:fldChar w:fldCharType="begin"/>
          </w:r>
          <w:r>
            <w:rPr>
              <w:noProof/>
            </w:rPr>
            <w:instrText xml:space="preserve"> PAGEREF _Toc288897971 \h </w:instrText>
          </w:r>
          <w:r>
            <w:rPr>
              <w:noProof/>
            </w:rPr>
          </w:r>
          <w:r>
            <w:rPr>
              <w:noProof/>
            </w:rPr>
            <w:fldChar w:fldCharType="separate"/>
          </w:r>
          <w:ins w:id="39" w:author="Jenifer Bacon" w:date="2016-02-08T09:18:00Z">
            <w:r w:rsidR="000F1212">
              <w:rPr>
                <w:noProof/>
              </w:rPr>
              <w:t>20</w:t>
            </w:r>
          </w:ins>
          <w:del w:id="40" w:author="Jenifer Bacon" w:date="2016-02-08T09:05:00Z">
            <w:r w:rsidR="006D7010" w:rsidDel="00CF3FDE">
              <w:rPr>
                <w:noProof/>
              </w:rPr>
              <w:delText>20</w:delText>
            </w:r>
          </w:del>
          <w:r>
            <w:rPr>
              <w:noProof/>
            </w:rPr>
            <w:fldChar w:fldCharType="end"/>
          </w:r>
        </w:p>
        <w:p w14:paraId="5B38A212" w14:textId="58558403"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16: MAPPING DATA TO SHAPES</w:t>
          </w:r>
          <w:r>
            <w:rPr>
              <w:noProof/>
            </w:rPr>
            <w:tab/>
          </w:r>
          <w:r>
            <w:rPr>
              <w:noProof/>
            </w:rPr>
            <w:fldChar w:fldCharType="begin"/>
          </w:r>
          <w:r>
            <w:rPr>
              <w:noProof/>
            </w:rPr>
            <w:instrText xml:space="preserve"> PAGEREF _Toc288897972 \h </w:instrText>
          </w:r>
          <w:r>
            <w:rPr>
              <w:noProof/>
            </w:rPr>
          </w:r>
          <w:r>
            <w:rPr>
              <w:noProof/>
            </w:rPr>
            <w:fldChar w:fldCharType="separate"/>
          </w:r>
          <w:ins w:id="41" w:author="Jenifer Bacon" w:date="2016-02-08T09:18:00Z">
            <w:r w:rsidR="000F1212">
              <w:rPr>
                <w:noProof/>
              </w:rPr>
              <w:t>21</w:t>
            </w:r>
          </w:ins>
          <w:del w:id="42" w:author="Jenifer Bacon" w:date="2016-02-08T09:05:00Z">
            <w:r w:rsidR="006D7010" w:rsidDel="00CF3FDE">
              <w:rPr>
                <w:noProof/>
              </w:rPr>
              <w:delText>21</w:delText>
            </w:r>
          </w:del>
          <w:r>
            <w:rPr>
              <w:noProof/>
            </w:rPr>
            <w:fldChar w:fldCharType="end"/>
          </w:r>
        </w:p>
        <w:p w14:paraId="26AE7FA1" w14:textId="63B645B9"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Step 17: Save file</w:t>
          </w:r>
          <w:r>
            <w:rPr>
              <w:noProof/>
            </w:rPr>
            <w:tab/>
          </w:r>
          <w:r>
            <w:rPr>
              <w:noProof/>
            </w:rPr>
            <w:fldChar w:fldCharType="begin"/>
          </w:r>
          <w:r>
            <w:rPr>
              <w:noProof/>
            </w:rPr>
            <w:instrText xml:space="preserve"> PAGEREF _Toc288897973 \h </w:instrText>
          </w:r>
          <w:r>
            <w:rPr>
              <w:noProof/>
            </w:rPr>
          </w:r>
          <w:r>
            <w:rPr>
              <w:noProof/>
            </w:rPr>
            <w:fldChar w:fldCharType="separate"/>
          </w:r>
          <w:ins w:id="43" w:author="Jenifer Bacon" w:date="2016-02-08T09:18:00Z">
            <w:r w:rsidR="000F1212">
              <w:rPr>
                <w:noProof/>
              </w:rPr>
              <w:t>22</w:t>
            </w:r>
          </w:ins>
          <w:del w:id="44" w:author="Jenifer Bacon" w:date="2016-02-08T09:05:00Z">
            <w:r w:rsidR="006D7010" w:rsidDel="00CF3FDE">
              <w:rPr>
                <w:noProof/>
              </w:rPr>
              <w:delText>22</w:delText>
            </w:r>
          </w:del>
          <w:r>
            <w:rPr>
              <w:noProof/>
            </w:rPr>
            <w:fldChar w:fldCharType="end"/>
          </w:r>
        </w:p>
        <w:p w14:paraId="0F631D55" w14:textId="629DB3DB"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Glyph Viewer</w:t>
          </w:r>
          <w:r>
            <w:rPr>
              <w:noProof/>
            </w:rPr>
            <w:tab/>
          </w:r>
          <w:r>
            <w:rPr>
              <w:noProof/>
            </w:rPr>
            <w:fldChar w:fldCharType="begin"/>
          </w:r>
          <w:r>
            <w:rPr>
              <w:noProof/>
            </w:rPr>
            <w:instrText xml:space="preserve"> PAGEREF _Toc288897974 \h </w:instrText>
          </w:r>
          <w:r>
            <w:rPr>
              <w:noProof/>
            </w:rPr>
          </w:r>
          <w:r>
            <w:rPr>
              <w:noProof/>
            </w:rPr>
            <w:fldChar w:fldCharType="separate"/>
          </w:r>
          <w:ins w:id="45" w:author="Jenifer Bacon" w:date="2016-02-08T09:18:00Z">
            <w:r w:rsidR="000F1212">
              <w:rPr>
                <w:noProof/>
              </w:rPr>
              <w:t>22</w:t>
            </w:r>
          </w:ins>
          <w:del w:id="46" w:author="Jenifer Bacon" w:date="2016-02-08T09:05:00Z">
            <w:r w:rsidR="006D7010" w:rsidDel="00CF3FDE">
              <w:rPr>
                <w:noProof/>
              </w:rPr>
              <w:delText>22</w:delText>
            </w:r>
          </w:del>
          <w:r>
            <w:rPr>
              <w:noProof/>
            </w:rPr>
            <w:fldChar w:fldCharType="end"/>
          </w:r>
        </w:p>
        <w:p w14:paraId="6868F12F" w14:textId="5709B6BE"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Portable Viewer</w:t>
          </w:r>
          <w:r>
            <w:rPr>
              <w:noProof/>
            </w:rPr>
            <w:tab/>
          </w:r>
          <w:r>
            <w:rPr>
              <w:noProof/>
            </w:rPr>
            <w:fldChar w:fldCharType="begin"/>
          </w:r>
          <w:r>
            <w:rPr>
              <w:noProof/>
            </w:rPr>
            <w:instrText xml:space="preserve"> PAGEREF _Toc288897975 \h </w:instrText>
          </w:r>
          <w:r>
            <w:rPr>
              <w:noProof/>
            </w:rPr>
          </w:r>
          <w:r>
            <w:rPr>
              <w:noProof/>
            </w:rPr>
            <w:fldChar w:fldCharType="separate"/>
          </w:r>
          <w:ins w:id="47" w:author="Jenifer Bacon" w:date="2016-02-08T09:18:00Z">
            <w:r w:rsidR="000F1212">
              <w:rPr>
                <w:noProof/>
              </w:rPr>
              <w:t>24</w:t>
            </w:r>
          </w:ins>
          <w:del w:id="48" w:author="Jenifer Bacon" w:date="2016-02-08T09:05:00Z">
            <w:r w:rsidR="006D7010" w:rsidDel="00CF3FDE">
              <w:rPr>
                <w:noProof/>
              </w:rPr>
              <w:delText>24</w:delText>
            </w:r>
          </w:del>
          <w:r>
            <w:rPr>
              <w:noProof/>
            </w:rPr>
            <w:fldChar w:fldCharType="end"/>
          </w:r>
        </w:p>
        <w:p w14:paraId="1CF997D4" w14:textId="5B82D67F" w:rsidR="003A0A66" w:rsidRDefault="003A0A66" w:rsidP="00365AF5">
          <w:pPr>
            <w:pStyle w:val="TOC2"/>
            <w:jc w:val="right"/>
            <w:rPr>
              <w:i/>
              <w:noProof/>
              <w:color w:val="auto"/>
              <w:sz w:val="24"/>
              <w:szCs w:val="24"/>
              <w:lang w:eastAsia="ja-JP"/>
            </w:rPr>
            <w:pPrChange w:id="49" w:author="Jenifer Bacon" w:date="2016-02-08T09:17:00Z">
              <w:pPr>
                <w:pStyle w:val="TOC3"/>
                <w:tabs>
                  <w:tab w:val="right" w:leader="dot" w:pos="9206"/>
                </w:tabs>
              </w:pPr>
            </w:pPrChange>
          </w:pPr>
          <w:r>
            <w:rPr>
              <w:noProof/>
            </w:rPr>
            <w:t>General Navigation</w:t>
          </w:r>
          <w:ins w:id="50" w:author="Jenifer Bacon" w:date="2016-02-08T09:16:00Z">
            <w:r w:rsidR="00365AF5">
              <w:rPr>
                <w:noProof/>
              </w:rPr>
              <w:t>…</w:t>
            </w:r>
            <w:bookmarkStart w:id="51" w:name="_GoBack"/>
            <w:bookmarkEnd w:id="51"/>
            <w:r w:rsidR="00365AF5">
              <w:rPr>
                <w:noProof/>
              </w:rPr>
              <w:t>…………………………………………………………………………………………………………</w:t>
            </w:r>
          </w:ins>
          <w:r>
            <w:rPr>
              <w:noProof/>
            </w:rPr>
            <w:tab/>
          </w:r>
          <w:r>
            <w:rPr>
              <w:noProof/>
            </w:rPr>
            <w:fldChar w:fldCharType="begin"/>
          </w:r>
          <w:r>
            <w:rPr>
              <w:noProof/>
            </w:rPr>
            <w:instrText xml:space="preserve"> PAGEREF _Toc288897976 \h </w:instrText>
          </w:r>
          <w:r>
            <w:rPr>
              <w:noProof/>
            </w:rPr>
          </w:r>
          <w:r>
            <w:rPr>
              <w:noProof/>
            </w:rPr>
            <w:fldChar w:fldCharType="separate"/>
          </w:r>
          <w:ins w:id="52" w:author="Jenifer Bacon" w:date="2016-02-08T09:18:00Z">
            <w:r w:rsidR="000F1212">
              <w:rPr>
                <w:noProof/>
              </w:rPr>
              <w:t>24</w:t>
            </w:r>
          </w:ins>
          <w:del w:id="53" w:author="Jenifer Bacon" w:date="2016-02-08T09:05:00Z">
            <w:r w:rsidR="006D7010" w:rsidDel="00CF3FDE">
              <w:rPr>
                <w:noProof/>
              </w:rPr>
              <w:delText>24</w:delText>
            </w:r>
          </w:del>
          <w:r>
            <w:rPr>
              <w:noProof/>
            </w:rPr>
            <w:fldChar w:fldCharType="end"/>
          </w:r>
        </w:p>
        <w:p w14:paraId="2E426E3E" w14:textId="6934EA9E"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Exporting to Portable Viewer</w:t>
          </w:r>
          <w:r>
            <w:rPr>
              <w:noProof/>
            </w:rPr>
            <w:tab/>
          </w:r>
          <w:r>
            <w:rPr>
              <w:noProof/>
            </w:rPr>
            <w:fldChar w:fldCharType="begin"/>
          </w:r>
          <w:r>
            <w:rPr>
              <w:noProof/>
            </w:rPr>
            <w:instrText xml:space="preserve"> PAGEREF _Toc288897977 \h </w:instrText>
          </w:r>
          <w:r>
            <w:rPr>
              <w:noProof/>
            </w:rPr>
          </w:r>
          <w:r>
            <w:rPr>
              <w:noProof/>
            </w:rPr>
            <w:fldChar w:fldCharType="separate"/>
          </w:r>
          <w:ins w:id="54" w:author="Jenifer Bacon" w:date="2016-02-08T09:18:00Z">
            <w:r w:rsidR="000F1212">
              <w:rPr>
                <w:noProof/>
              </w:rPr>
              <w:t>24</w:t>
            </w:r>
          </w:ins>
          <w:del w:id="55" w:author="Jenifer Bacon" w:date="2016-02-08T09:05:00Z">
            <w:r w:rsidR="006D7010" w:rsidDel="00CF3FDE">
              <w:rPr>
                <w:noProof/>
              </w:rPr>
              <w:delText>24</w:delText>
            </w:r>
          </w:del>
          <w:r>
            <w:rPr>
              <w:noProof/>
            </w:rPr>
            <w:fldChar w:fldCharType="end"/>
          </w:r>
        </w:p>
        <w:p w14:paraId="458C0C47" w14:textId="2E19935B" w:rsidR="003A0A66" w:rsidRDefault="003A0A66">
          <w:pPr>
            <w:pStyle w:val="TOC1"/>
            <w:tabs>
              <w:tab w:val="right" w:leader="dot" w:pos="9206"/>
            </w:tabs>
            <w:rPr>
              <w:rFonts w:asciiTheme="minorHAnsi" w:hAnsiTheme="minorHAnsi"/>
              <w:b w:val="0"/>
              <w:bCs w:val="0"/>
              <w:caps w:val="0"/>
              <w:noProof/>
              <w:color w:val="auto"/>
              <w:spacing w:val="0"/>
              <w:lang w:eastAsia="ja-JP"/>
            </w:rPr>
          </w:pPr>
          <w:r>
            <w:rPr>
              <w:noProof/>
            </w:rPr>
            <w:t>how to guide</w:t>
          </w:r>
          <w:r>
            <w:rPr>
              <w:noProof/>
            </w:rPr>
            <w:tab/>
          </w:r>
          <w:r>
            <w:rPr>
              <w:noProof/>
            </w:rPr>
            <w:fldChar w:fldCharType="begin"/>
          </w:r>
          <w:r>
            <w:rPr>
              <w:noProof/>
            </w:rPr>
            <w:instrText xml:space="preserve"> PAGEREF _Toc288897978 \h </w:instrText>
          </w:r>
          <w:r>
            <w:rPr>
              <w:noProof/>
            </w:rPr>
          </w:r>
          <w:r>
            <w:rPr>
              <w:noProof/>
            </w:rPr>
            <w:fldChar w:fldCharType="separate"/>
          </w:r>
          <w:ins w:id="56" w:author="Jenifer Bacon" w:date="2016-02-08T09:18:00Z">
            <w:r w:rsidR="000F1212">
              <w:rPr>
                <w:noProof/>
              </w:rPr>
              <w:t>26</w:t>
            </w:r>
          </w:ins>
          <w:del w:id="57" w:author="Jenifer Bacon" w:date="2016-02-08T09:05:00Z">
            <w:r w:rsidR="006D7010" w:rsidDel="00CF3FDE">
              <w:rPr>
                <w:noProof/>
              </w:rPr>
              <w:delText>26</w:delText>
            </w:r>
          </w:del>
          <w:r>
            <w:rPr>
              <w:noProof/>
            </w:rPr>
            <w:fldChar w:fldCharType="end"/>
          </w:r>
        </w:p>
        <w:p w14:paraId="28BFCBC6" w14:textId="2636C960" w:rsidR="003A0A66" w:rsidRDefault="003A0A66">
          <w:pPr>
            <w:pStyle w:val="TOC2"/>
            <w:tabs>
              <w:tab w:val="right" w:leader="dot" w:pos="9206"/>
            </w:tabs>
            <w:rPr>
              <w:rFonts w:asciiTheme="minorHAnsi" w:hAnsiTheme="minorHAnsi"/>
              <w:caps w:val="0"/>
              <w:noProof/>
              <w:color w:val="auto"/>
              <w:sz w:val="24"/>
              <w:szCs w:val="24"/>
              <w:lang w:eastAsia="ja-JP"/>
            </w:rPr>
          </w:pPr>
          <w:r>
            <w:rPr>
              <w:noProof/>
            </w:rPr>
            <w:t>Background Image</w:t>
          </w:r>
          <w:r>
            <w:rPr>
              <w:noProof/>
            </w:rPr>
            <w:tab/>
          </w:r>
          <w:r>
            <w:rPr>
              <w:noProof/>
            </w:rPr>
            <w:fldChar w:fldCharType="begin"/>
          </w:r>
          <w:r>
            <w:rPr>
              <w:noProof/>
            </w:rPr>
            <w:instrText xml:space="preserve"> PAGEREF _Toc288897979 \h </w:instrText>
          </w:r>
          <w:r>
            <w:rPr>
              <w:noProof/>
            </w:rPr>
          </w:r>
          <w:r>
            <w:rPr>
              <w:noProof/>
            </w:rPr>
            <w:fldChar w:fldCharType="separate"/>
          </w:r>
          <w:ins w:id="58" w:author="Jenifer Bacon" w:date="2016-02-08T09:18:00Z">
            <w:r w:rsidR="000F1212">
              <w:rPr>
                <w:noProof/>
              </w:rPr>
              <w:t>26</w:t>
            </w:r>
          </w:ins>
          <w:del w:id="59" w:author="Jenifer Bacon" w:date="2016-02-08T09:05:00Z">
            <w:r w:rsidR="006D7010" w:rsidDel="00CF3FDE">
              <w:rPr>
                <w:noProof/>
              </w:rPr>
              <w:delText>26</w:delText>
            </w:r>
          </w:del>
          <w:r>
            <w:rPr>
              <w:noProof/>
            </w:rPr>
            <w:fldChar w:fldCharType="end"/>
          </w:r>
        </w:p>
        <w:p w14:paraId="60F92572" w14:textId="1ED82E03" w:rsidR="003A0A66" w:rsidRDefault="003A0A66">
          <w:pPr>
            <w:pStyle w:val="TOC2"/>
            <w:tabs>
              <w:tab w:val="right" w:leader="dot" w:pos="9206"/>
            </w:tabs>
            <w:rPr>
              <w:rFonts w:asciiTheme="minorHAnsi" w:hAnsiTheme="minorHAnsi"/>
              <w:caps w:val="0"/>
              <w:noProof/>
              <w:color w:val="auto"/>
              <w:sz w:val="24"/>
              <w:szCs w:val="24"/>
              <w:lang w:eastAsia="ja-JP"/>
            </w:rPr>
          </w:pPr>
          <w:r>
            <w:rPr>
              <w:noProof/>
            </w:rPr>
            <w:t>Add a Glyph Legends</w:t>
          </w:r>
          <w:r>
            <w:rPr>
              <w:noProof/>
            </w:rPr>
            <w:tab/>
          </w:r>
          <w:r>
            <w:rPr>
              <w:noProof/>
            </w:rPr>
            <w:fldChar w:fldCharType="begin"/>
          </w:r>
          <w:r>
            <w:rPr>
              <w:noProof/>
            </w:rPr>
            <w:instrText xml:space="preserve"> PAGEREF _Toc288897980 \h </w:instrText>
          </w:r>
          <w:r>
            <w:rPr>
              <w:noProof/>
            </w:rPr>
          </w:r>
          <w:r>
            <w:rPr>
              <w:noProof/>
            </w:rPr>
            <w:fldChar w:fldCharType="separate"/>
          </w:r>
          <w:ins w:id="60" w:author="Jenifer Bacon" w:date="2016-02-08T09:18:00Z">
            <w:r w:rsidR="000F1212">
              <w:rPr>
                <w:noProof/>
              </w:rPr>
              <w:t>29</w:t>
            </w:r>
          </w:ins>
          <w:del w:id="61" w:author="Jenifer Bacon" w:date="2016-02-08T09:05:00Z">
            <w:r w:rsidR="006D7010" w:rsidDel="00CF3FDE">
              <w:rPr>
                <w:noProof/>
              </w:rPr>
              <w:delText>29</w:delText>
            </w:r>
          </w:del>
          <w:r>
            <w:rPr>
              <w:noProof/>
            </w:rPr>
            <w:fldChar w:fldCharType="end"/>
          </w:r>
        </w:p>
        <w:p w14:paraId="511E814C" w14:textId="77777777"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Modify the Glyphs and Add new information</w:t>
          </w:r>
          <w:r>
            <w:rPr>
              <w:noProof/>
            </w:rPr>
            <w:tab/>
          </w:r>
          <w:r>
            <w:rPr>
              <w:noProof/>
            </w:rPr>
            <w:fldChar w:fldCharType="begin"/>
          </w:r>
          <w:r>
            <w:rPr>
              <w:noProof/>
            </w:rPr>
            <w:instrText xml:space="preserve"> PAGEREF _Toc288897981 \h </w:instrText>
          </w:r>
          <w:r>
            <w:rPr>
              <w:noProof/>
            </w:rPr>
          </w:r>
          <w:r>
            <w:rPr>
              <w:noProof/>
            </w:rPr>
            <w:fldChar w:fldCharType="separate"/>
          </w:r>
          <w:ins w:id="62" w:author="Jenifer Bacon" w:date="2016-02-08T09:18:00Z">
            <w:r w:rsidR="000F1212">
              <w:rPr>
                <w:noProof/>
              </w:rPr>
              <w:t>31</w:t>
            </w:r>
          </w:ins>
          <w:del w:id="63" w:author="Jenifer Bacon" w:date="2016-02-08T09:05:00Z">
            <w:r w:rsidR="006D7010" w:rsidDel="00CF3FDE">
              <w:rPr>
                <w:noProof/>
              </w:rPr>
              <w:delText>31</w:delText>
            </w:r>
          </w:del>
          <w:r>
            <w:rPr>
              <w:noProof/>
            </w:rPr>
            <w:fldChar w:fldCharType="end"/>
          </w:r>
        </w:p>
        <w:p w14:paraId="1A531641" w14:textId="6669DD2A" w:rsidR="003A0A66" w:rsidRDefault="003A0A66">
          <w:pPr>
            <w:pStyle w:val="TOC2"/>
            <w:tabs>
              <w:tab w:val="right" w:leader="dot" w:pos="9206"/>
            </w:tabs>
            <w:rPr>
              <w:rFonts w:asciiTheme="minorHAnsi" w:hAnsiTheme="minorHAnsi"/>
              <w:caps w:val="0"/>
              <w:noProof/>
              <w:color w:val="auto"/>
              <w:sz w:val="24"/>
              <w:szCs w:val="24"/>
              <w:lang w:eastAsia="ja-JP"/>
            </w:rPr>
          </w:pPr>
          <w:r>
            <w:rPr>
              <w:noProof/>
            </w:rPr>
            <w:t>add more data and remove some rows</w:t>
          </w:r>
          <w:r>
            <w:rPr>
              <w:noProof/>
            </w:rPr>
            <w:tab/>
          </w:r>
          <w:r>
            <w:rPr>
              <w:noProof/>
            </w:rPr>
            <w:fldChar w:fldCharType="begin"/>
          </w:r>
          <w:r>
            <w:rPr>
              <w:noProof/>
            </w:rPr>
            <w:instrText xml:space="preserve"> PAGEREF _Toc288897982 \h </w:instrText>
          </w:r>
          <w:r>
            <w:rPr>
              <w:noProof/>
            </w:rPr>
          </w:r>
          <w:r>
            <w:rPr>
              <w:noProof/>
            </w:rPr>
            <w:fldChar w:fldCharType="separate"/>
          </w:r>
          <w:ins w:id="64" w:author="Jenifer Bacon" w:date="2016-02-08T09:18:00Z">
            <w:r w:rsidR="000F1212">
              <w:rPr>
                <w:noProof/>
              </w:rPr>
              <w:t>31</w:t>
            </w:r>
          </w:ins>
          <w:del w:id="65" w:author="Jenifer Bacon" w:date="2016-02-08T09:05:00Z">
            <w:r w:rsidR="006D7010" w:rsidDel="00CF3FDE">
              <w:rPr>
                <w:noProof/>
              </w:rPr>
              <w:delText>31</w:delText>
            </w:r>
          </w:del>
          <w:r>
            <w:rPr>
              <w:noProof/>
            </w:rPr>
            <w:fldChar w:fldCharType="end"/>
          </w:r>
        </w:p>
        <w:p w14:paraId="008986B2" w14:textId="06567751"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modify the rotation values to make the glyph elements orient correctly</w:t>
          </w:r>
          <w:r>
            <w:rPr>
              <w:noProof/>
            </w:rPr>
            <w:tab/>
          </w:r>
          <w:r>
            <w:rPr>
              <w:noProof/>
            </w:rPr>
            <w:fldChar w:fldCharType="begin"/>
          </w:r>
          <w:r>
            <w:rPr>
              <w:noProof/>
            </w:rPr>
            <w:instrText xml:space="preserve"> PAGEREF _Toc288897983 \h </w:instrText>
          </w:r>
          <w:r>
            <w:rPr>
              <w:noProof/>
            </w:rPr>
          </w:r>
          <w:r>
            <w:rPr>
              <w:noProof/>
            </w:rPr>
            <w:fldChar w:fldCharType="separate"/>
          </w:r>
          <w:ins w:id="66" w:author="Jenifer Bacon" w:date="2016-02-08T09:18:00Z">
            <w:r w:rsidR="000F1212">
              <w:rPr>
                <w:noProof/>
              </w:rPr>
              <w:t>33</w:t>
            </w:r>
          </w:ins>
          <w:del w:id="67" w:author="Jenifer Bacon" w:date="2016-02-08T09:05:00Z">
            <w:r w:rsidR="006D7010" w:rsidDel="00CF3FDE">
              <w:rPr>
                <w:noProof/>
              </w:rPr>
              <w:delText>33</w:delText>
            </w:r>
          </w:del>
          <w:r>
            <w:rPr>
              <w:noProof/>
            </w:rPr>
            <w:fldChar w:fldCharType="end"/>
          </w:r>
        </w:p>
        <w:p w14:paraId="37010E4A" w14:textId="3E2C16D9" w:rsidR="003A0A66" w:rsidRDefault="003A0A66">
          <w:pPr>
            <w:pStyle w:val="TOC2"/>
            <w:tabs>
              <w:tab w:val="right" w:leader="dot" w:pos="9206"/>
            </w:tabs>
            <w:rPr>
              <w:rFonts w:asciiTheme="minorHAnsi" w:hAnsiTheme="minorHAnsi"/>
              <w:caps w:val="0"/>
              <w:noProof/>
              <w:color w:val="auto"/>
              <w:sz w:val="24"/>
              <w:szCs w:val="24"/>
              <w:lang w:eastAsia="ja-JP"/>
            </w:rPr>
          </w:pPr>
          <w:r>
            <w:rPr>
              <w:noProof/>
            </w:rPr>
            <w:t>sizing elements</w:t>
          </w:r>
          <w:r>
            <w:rPr>
              <w:noProof/>
            </w:rPr>
            <w:tab/>
          </w:r>
          <w:r>
            <w:rPr>
              <w:noProof/>
            </w:rPr>
            <w:fldChar w:fldCharType="begin"/>
          </w:r>
          <w:r>
            <w:rPr>
              <w:noProof/>
            </w:rPr>
            <w:instrText xml:space="preserve"> PAGEREF _Toc288897984 \h </w:instrText>
          </w:r>
          <w:r>
            <w:rPr>
              <w:noProof/>
            </w:rPr>
          </w:r>
          <w:r>
            <w:rPr>
              <w:noProof/>
            </w:rPr>
            <w:fldChar w:fldCharType="separate"/>
          </w:r>
          <w:ins w:id="68" w:author="Jenifer Bacon" w:date="2016-02-08T09:18:00Z">
            <w:r w:rsidR="000F1212">
              <w:rPr>
                <w:noProof/>
              </w:rPr>
              <w:t>34</w:t>
            </w:r>
          </w:ins>
          <w:del w:id="69" w:author="Jenifer Bacon" w:date="2016-02-08T09:05:00Z">
            <w:r w:rsidR="006D7010" w:rsidDel="00CF3FDE">
              <w:rPr>
                <w:noProof/>
              </w:rPr>
              <w:delText>34</w:delText>
            </w:r>
          </w:del>
          <w:r>
            <w:rPr>
              <w:noProof/>
            </w:rPr>
            <w:fldChar w:fldCharType="end"/>
          </w:r>
        </w:p>
        <w:p w14:paraId="3E8E0C7E" w14:textId="3C75540E" w:rsidR="003A0A66" w:rsidRDefault="003A0A66">
          <w:pPr>
            <w:pStyle w:val="TOC2"/>
            <w:tabs>
              <w:tab w:val="right" w:leader="dot" w:pos="9206"/>
            </w:tabs>
            <w:rPr>
              <w:rFonts w:asciiTheme="minorHAnsi" w:hAnsiTheme="minorHAnsi"/>
              <w:caps w:val="0"/>
              <w:noProof/>
              <w:color w:val="auto"/>
              <w:sz w:val="24"/>
              <w:szCs w:val="24"/>
              <w:lang w:eastAsia="ja-JP"/>
            </w:rPr>
          </w:pPr>
          <w:r>
            <w:rPr>
              <w:noProof/>
            </w:rPr>
            <w:t>Max/Min Guidelines for Data Mapper</w:t>
          </w:r>
          <w:r>
            <w:rPr>
              <w:noProof/>
            </w:rPr>
            <w:tab/>
          </w:r>
          <w:r>
            <w:rPr>
              <w:noProof/>
            </w:rPr>
            <w:fldChar w:fldCharType="begin"/>
          </w:r>
          <w:r>
            <w:rPr>
              <w:noProof/>
            </w:rPr>
            <w:instrText xml:space="preserve"> PAGEREF _Toc288897985 \h </w:instrText>
          </w:r>
          <w:r>
            <w:rPr>
              <w:noProof/>
            </w:rPr>
          </w:r>
          <w:r>
            <w:rPr>
              <w:noProof/>
            </w:rPr>
            <w:fldChar w:fldCharType="separate"/>
          </w:r>
          <w:ins w:id="70" w:author="Jenifer Bacon" w:date="2016-02-08T09:18:00Z">
            <w:r w:rsidR="000F1212">
              <w:rPr>
                <w:noProof/>
              </w:rPr>
              <w:t>34</w:t>
            </w:r>
          </w:ins>
          <w:del w:id="71" w:author="Jenifer Bacon" w:date="2016-02-08T09:05:00Z">
            <w:r w:rsidR="006D7010" w:rsidDel="00CF3FDE">
              <w:rPr>
                <w:noProof/>
              </w:rPr>
              <w:delText>34</w:delText>
            </w:r>
          </w:del>
          <w:r>
            <w:rPr>
              <w:noProof/>
            </w:rPr>
            <w:fldChar w:fldCharType="end"/>
          </w:r>
        </w:p>
        <w:p w14:paraId="6A821A62" w14:textId="7C267306" w:rsidR="003A0A66" w:rsidRDefault="003A0A66">
          <w:pPr>
            <w:pStyle w:val="TOC2"/>
            <w:tabs>
              <w:tab w:val="right" w:leader="dot" w:pos="9206"/>
            </w:tabs>
            <w:rPr>
              <w:ins w:id="72" w:author="Jenifer Bacon" w:date="2016-02-08T08:57:00Z"/>
              <w:noProof/>
            </w:rPr>
          </w:pPr>
          <w:r>
            <w:rPr>
              <w:noProof/>
            </w:rPr>
            <w:t>Glyph Designer Alignment Charts</w:t>
          </w:r>
          <w:r>
            <w:rPr>
              <w:noProof/>
            </w:rPr>
            <w:tab/>
          </w:r>
          <w:r>
            <w:rPr>
              <w:noProof/>
            </w:rPr>
            <w:fldChar w:fldCharType="begin"/>
          </w:r>
          <w:r>
            <w:rPr>
              <w:noProof/>
            </w:rPr>
            <w:instrText xml:space="preserve"> PAGEREF _Toc288897986 \h </w:instrText>
          </w:r>
          <w:r>
            <w:rPr>
              <w:noProof/>
            </w:rPr>
          </w:r>
          <w:r>
            <w:rPr>
              <w:noProof/>
            </w:rPr>
            <w:fldChar w:fldCharType="separate"/>
          </w:r>
          <w:ins w:id="73" w:author="Jenifer Bacon" w:date="2016-02-08T09:18:00Z">
            <w:r w:rsidR="000F1212">
              <w:rPr>
                <w:noProof/>
              </w:rPr>
              <w:t>35</w:t>
            </w:r>
          </w:ins>
          <w:del w:id="74" w:author="Jenifer Bacon" w:date="2016-02-08T09:05:00Z">
            <w:r w:rsidR="006D7010" w:rsidDel="00CF3FDE">
              <w:rPr>
                <w:noProof/>
              </w:rPr>
              <w:delText>35</w:delText>
            </w:r>
          </w:del>
          <w:r>
            <w:rPr>
              <w:noProof/>
            </w:rPr>
            <w:fldChar w:fldCharType="end"/>
          </w:r>
        </w:p>
        <w:p w14:paraId="5692208E" w14:textId="503C0350" w:rsidR="00543D73" w:rsidRDefault="00543D73">
          <w:pPr>
            <w:pStyle w:val="TOC1"/>
            <w:rPr>
              <w:ins w:id="75" w:author="Jenifer Bacon" w:date="2016-02-08T08:57:00Z"/>
              <w:noProof/>
            </w:rPr>
            <w:pPrChange w:id="76" w:author="Jenifer Bacon" w:date="2016-02-08T08:57:00Z">
              <w:pPr>
                <w:pStyle w:val="TOC2"/>
                <w:tabs>
                  <w:tab w:val="right" w:leader="dot" w:pos="9206"/>
                </w:tabs>
              </w:pPr>
            </w:pPrChange>
          </w:pPr>
          <w:ins w:id="77" w:author="Jenifer Bacon" w:date="2016-02-08T09:01:00Z">
            <w:r>
              <w:rPr>
                <w:noProof/>
              </w:rPr>
              <w:t>APPENDIX</w:t>
            </w:r>
          </w:ins>
        </w:p>
        <w:p w14:paraId="4EF5C31E" w14:textId="1C9126EF" w:rsidR="00543D73" w:rsidRPr="00543D73" w:rsidRDefault="00543D73">
          <w:pPr>
            <w:pStyle w:val="TOC2"/>
            <w:rPr>
              <w:rPrChange w:id="78" w:author="Jenifer Bacon" w:date="2016-02-08T08:57:00Z">
                <w:rPr>
                  <w:rFonts w:asciiTheme="minorHAnsi" w:hAnsiTheme="minorHAnsi"/>
                  <w:caps w:val="0"/>
                  <w:noProof/>
                  <w:color w:val="auto"/>
                  <w:sz w:val="24"/>
                  <w:szCs w:val="24"/>
                  <w:lang w:eastAsia="ja-JP"/>
                </w:rPr>
              </w:rPrChange>
            </w:rPr>
            <w:pPrChange w:id="79" w:author="Jenifer Bacon" w:date="2016-02-08T08:59:00Z">
              <w:pPr>
                <w:pStyle w:val="TOC2"/>
                <w:tabs>
                  <w:tab w:val="right" w:leader="dot" w:pos="9206"/>
                </w:tabs>
              </w:pPr>
            </w:pPrChange>
          </w:pPr>
          <w:ins w:id="80" w:author="Jenifer Bacon" w:date="2016-02-08T08:58:00Z">
            <w:r>
              <w:t>NVidia GeForce GPUs</w:t>
            </w:r>
          </w:ins>
          <w:ins w:id="81" w:author="Jenifer Bacon" w:date="2016-02-08T09:00:00Z">
            <w:r>
              <w:rPr>
                <w:noProof/>
              </w:rPr>
              <w:t>…………………………………………………………………………………………………………………</w:t>
            </w:r>
          </w:ins>
          <w:ins w:id="82" w:author="Jenifer Bacon" w:date="2016-02-08T09:03:00Z">
            <w:r>
              <w:rPr>
                <w:noProof/>
              </w:rPr>
              <w:fldChar w:fldCharType="begin"/>
            </w:r>
          </w:ins>
          <w:ins w:id="83" w:author="Jenifer Bacon" w:date="2016-02-08T09:04:00Z">
            <w:r>
              <w:rPr>
                <w:noProof/>
              </w:rPr>
              <w:instrText>HYPERLINK  \l "_How_To_Best_1"</w:instrText>
            </w:r>
          </w:ins>
          <w:ins w:id="84" w:author="Jenifer Bacon" w:date="2016-02-08T09:03:00Z">
            <w:r>
              <w:rPr>
                <w:noProof/>
              </w:rPr>
              <w:fldChar w:fldCharType="separate"/>
            </w:r>
            <w:r w:rsidRPr="00543D73">
              <w:rPr>
                <w:rStyle w:val="Hyperlink"/>
                <w:rFonts w:eastAsiaTheme="minorEastAsia" w:cstheme="minorBidi"/>
                <w:noProof/>
              </w:rPr>
              <w:t>38</w:t>
            </w:r>
            <w:r>
              <w:rPr>
                <w:noProof/>
              </w:rPr>
              <w:fldChar w:fldCharType="end"/>
            </w:r>
          </w:ins>
        </w:p>
        <w:p w14:paraId="1C3B0EED" w14:textId="2C5F976B" w:rsidR="005E0C8C" w:rsidRDefault="005E0C8C">
          <w:pPr>
            <w:pStyle w:val="TOC2"/>
            <w:pPrChange w:id="85" w:author="Jenifer Bacon" w:date="2016-02-08T08:59:00Z">
              <w:pPr/>
            </w:pPrChange>
          </w:pPr>
          <w:r>
            <w:rPr>
              <w:b/>
              <w:bCs/>
              <w:noProof/>
            </w:rPr>
            <w:fldChar w:fldCharType="end"/>
          </w:r>
          <w:ins w:id="86" w:author="Jenifer Bacon" w:date="2016-02-08T08:58:00Z">
            <w:r w:rsidR="00543D73">
              <w:t>NVidia Quadro GPUs</w:t>
            </w:r>
          </w:ins>
          <w:ins w:id="87" w:author="Jenifer Bacon" w:date="2016-02-08T09:00:00Z">
            <w:r w:rsidR="00543D73">
              <w:t>………</w:t>
            </w:r>
          </w:ins>
          <w:ins w:id="88" w:author="Jenifer Bacon" w:date="2016-02-08T09:01:00Z">
            <w:r w:rsidR="00543D73">
              <w:t>…………………………………………………………………………………………………………</w:t>
            </w:r>
          </w:ins>
          <w:ins w:id="89" w:author="Jenifer Bacon" w:date="2016-02-08T09:03:00Z">
            <w:r w:rsidR="00543D73">
              <w:fldChar w:fldCharType="begin"/>
            </w:r>
            <w:r w:rsidR="00543D73">
              <w:instrText xml:space="preserve"> HYPERLINK  \l "_How_To_Best" </w:instrText>
            </w:r>
            <w:r w:rsidR="00543D73">
              <w:fldChar w:fldCharType="separate"/>
            </w:r>
            <w:r w:rsidR="00543D73" w:rsidRPr="00543D73">
              <w:rPr>
                <w:rStyle w:val="Hyperlink"/>
                <w:rFonts w:eastAsiaTheme="minorEastAsia" w:cstheme="minorBidi"/>
              </w:rPr>
              <w:t>38</w:t>
            </w:r>
            <w:r w:rsidR="00543D73">
              <w:fldChar w:fldCharType="end"/>
            </w:r>
          </w:ins>
        </w:p>
      </w:sdtContent>
    </w:sdt>
    <w:p w14:paraId="20B84E1A" w14:textId="77777777" w:rsidR="005E0C8C" w:rsidRDefault="005E0C8C"/>
    <w:p w14:paraId="5998F12B" w14:textId="77777777" w:rsidR="006C710E" w:rsidRDefault="006C710E" w:rsidP="006C710E"/>
    <w:p w14:paraId="5B68E186" w14:textId="77777777" w:rsidR="005E0C8C" w:rsidRDefault="005E0C8C" w:rsidP="006C710E"/>
    <w:p w14:paraId="61A0C8E4" w14:textId="77777777" w:rsidR="005E0C8C" w:rsidRDefault="005E0C8C" w:rsidP="00B16F20">
      <w:pPr>
        <w:spacing w:after="0"/>
      </w:pPr>
      <w:r>
        <w:br w:type="page"/>
      </w:r>
    </w:p>
    <w:p w14:paraId="7047AC4A" w14:textId="77777777" w:rsidR="005E0C8C" w:rsidRDefault="005E0C8C">
      <w:pPr>
        <w:spacing w:after="0"/>
      </w:pPr>
    </w:p>
    <w:p w14:paraId="08A98E71" w14:textId="77777777" w:rsidR="00CE18BE" w:rsidRPr="00FB1E09" w:rsidRDefault="00FB1E09" w:rsidP="00191652">
      <w:pPr>
        <w:pStyle w:val="Heading1"/>
        <w:rPr>
          <w:spacing w:val="0"/>
          <w:sz w:val="20"/>
          <w:szCs w:val="20"/>
        </w:rPr>
      </w:pPr>
      <w:bookmarkStart w:id="90" w:name="_Toc288823890"/>
      <w:bookmarkStart w:id="91" w:name="_Toc288897953"/>
      <w:r>
        <w:t>overview</w:t>
      </w:r>
      <w:bookmarkEnd w:id="90"/>
      <w:bookmarkEnd w:id="91"/>
      <w:r>
        <w:t xml:space="preserve"> </w:t>
      </w:r>
    </w:p>
    <w:p w14:paraId="6BCA4CC1" w14:textId="035B9D28" w:rsidR="00CE18BE" w:rsidRDefault="00693501" w:rsidP="00693501">
      <w:r>
        <w:t xml:space="preserve">This guide will establish a baseline competency to get from raw data to an accurate 3D visualization. </w:t>
      </w:r>
      <w:r w:rsidR="00CC73F5">
        <w:t xml:space="preserve">As you navigate through each section, there will be several tips and tricks </w:t>
      </w:r>
      <w:r w:rsidR="0060789D">
        <w:t>to get the most out of the V7.21</w:t>
      </w:r>
      <w:r w:rsidR="00AD489F">
        <w:t xml:space="preserve"> </w:t>
      </w:r>
      <w:r w:rsidR="00CC73F5">
        <w:t xml:space="preserve">toolset as well as common pitfalls and solutions. </w:t>
      </w:r>
    </w:p>
    <w:p w14:paraId="4AEF81CC" w14:textId="77777777" w:rsidR="0097371A" w:rsidRPr="00C6555A" w:rsidRDefault="0097371A" w:rsidP="00693501">
      <w:pPr>
        <w:rPr>
          <w:b/>
        </w:rPr>
      </w:pPr>
      <w:r w:rsidRPr="00C6555A">
        <w:rPr>
          <w:b/>
        </w:rPr>
        <w:t>The Data</w:t>
      </w:r>
      <w:r w:rsidR="00C6555A">
        <w:rPr>
          <w:b/>
        </w:rPr>
        <w:t>:</w:t>
      </w:r>
    </w:p>
    <w:p w14:paraId="61534859" w14:textId="77777777" w:rsidR="0097371A" w:rsidRDefault="0097371A" w:rsidP="00693501">
      <w:pPr>
        <w:pStyle w:val="Bullets"/>
      </w:pPr>
      <w:r>
        <w:t>Will need to be co</w:t>
      </w:r>
      <w:r w:rsidR="00B16F20">
        <w:t xml:space="preserve">rrectly formatted in either </w:t>
      </w:r>
      <w:r w:rsidR="00B16F20" w:rsidRPr="00B16F20">
        <w:rPr>
          <w:b/>
        </w:rPr>
        <w:t>CSV</w:t>
      </w:r>
      <w:r>
        <w:t xml:space="preserve"> or </w:t>
      </w:r>
      <w:r w:rsidRPr="00B16F20">
        <w:rPr>
          <w:b/>
        </w:rPr>
        <w:t>SQLite</w:t>
      </w:r>
      <w:r>
        <w:t xml:space="preserve"> format using standard tools</w:t>
      </w:r>
    </w:p>
    <w:p w14:paraId="530B64FC" w14:textId="77777777" w:rsidR="004B3FFA" w:rsidRPr="00C6555A" w:rsidRDefault="0097371A" w:rsidP="00693501">
      <w:pPr>
        <w:rPr>
          <w:b/>
        </w:rPr>
      </w:pPr>
      <w:r w:rsidRPr="00C6555A">
        <w:rPr>
          <w:b/>
        </w:rPr>
        <w:t>T</w:t>
      </w:r>
      <w:r w:rsidR="00693501" w:rsidRPr="00C6555A">
        <w:rPr>
          <w:b/>
        </w:rPr>
        <w:t xml:space="preserve">he SynGlyphX </w:t>
      </w:r>
      <w:r w:rsidR="00B16F20">
        <w:rPr>
          <w:b/>
        </w:rPr>
        <w:t>P</w:t>
      </w:r>
      <w:r w:rsidRPr="00C6555A">
        <w:rPr>
          <w:b/>
        </w:rPr>
        <w:t>ackage includes</w:t>
      </w:r>
      <w:r w:rsidR="006A46D0" w:rsidRPr="00C6555A">
        <w:rPr>
          <w:b/>
        </w:rPr>
        <w:t>:</w:t>
      </w:r>
      <w:r w:rsidR="00693501" w:rsidRPr="00C6555A">
        <w:rPr>
          <w:b/>
        </w:rPr>
        <w:t xml:space="preserve"> </w:t>
      </w:r>
    </w:p>
    <w:p w14:paraId="772DEB8A" w14:textId="77777777" w:rsidR="004B3FFA" w:rsidRDefault="004B3FFA" w:rsidP="0097371A">
      <w:pPr>
        <w:pStyle w:val="Bullets"/>
      </w:pPr>
      <w:r w:rsidRPr="00B16F20">
        <w:rPr>
          <w:b/>
        </w:rPr>
        <w:t>Glyph Designer</w:t>
      </w:r>
      <w:r>
        <w:t xml:space="preserve">: </w:t>
      </w:r>
      <w:r w:rsidR="00E814C3">
        <w:t>This tool creates the glyph(s) that is</w:t>
      </w:r>
      <w:r w:rsidR="00B16F20">
        <w:t>/are</w:t>
      </w:r>
      <w:r w:rsidR="00E814C3">
        <w:t xml:space="preserve"> mapped to the data</w:t>
      </w:r>
    </w:p>
    <w:p w14:paraId="37B1FEBA" w14:textId="77777777" w:rsidR="004B3FFA" w:rsidRDefault="004B3FFA" w:rsidP="0097371A">
      <w:pPr>
        <w:pStyle w:val="Bullets"/>
      </w:pPr>
      <w:r w:rsidRPr="00B16F20">
        <w:rPr>
          <w:b/>
        </w:rPr>
        <w:t>Data Mapper</w:t>
      </w:r>
      <w:r w:rsidR="006A46D0">
        <w:t>: Used to map the data to glyph</w:t>
      </w:r>
      <w:r w:rsidR="00CE18BE">
        <w:t xml:space="preserve"> </w:t>
      </w:r>
      <w:r w:rsidR="00B16F20">
        <w:t xml:space="preserve">elements </w:t>
      </w:r>
      <w:r w:rsidR="00CE18BE">
        <w:t xml:space="preserve">and </w:t>
      </w:r>
      <w:r w:rsidR="006A46D0">
        <w:t xml:space="preserve">define </w:t>
      </w:r>
      <w:r w:rsidR="00CE18BE">
        <w:t>visual attributes</w:t>
      </w:r>
      <w:r>
        <w:t xml:space="preserve"> </w:t>
      </w:r>
    </w:p>
    <w:p w14:paraId="4285E722" w14:textId="35B25705" w:rsidR="004B3FFA" w:rsidRDefault="004B3FFA" w:rsidP="0097371A">
      <w:pPr>
        <w:pStyle w:val="Bullets"/>
      </w:pPr>
      <w:r w:rsidRPr="00B16F20">
        <w:rPr>
          <w:b/>
        </w:rPr>
        <w:t>Glyph Visualizer</w:t>
      </w:r>
      <w:r w:rsidR="00CE18BE">
        <w:t xml:space="preserve">: </w:t>
      </w:r>
      <w:r>
        <w:t xml:space="preserve"> </w:t>
      </w:r>
      <w:r w:rsidR="00B16F20">
        <w:t>Used to view</w:t>
      </w:r>
      <w:r w:rsidR="00800CE1">
        <w:t>, filter, and animate</w:t>
      </w:r>
      <w:r w:rsidR="00B16F20">
        <w:t xml:space="preserve"> the mapped data in a 3D environment</w:t>
      </w:r>
    </w:p>
    <w:p w14:paraId="2600DAB8" w14:textId="4F454F76" w:rsidR="00CE18BE" w:rsidRDefault="004B3FFA" w:rsidP="0097371A">
      <w:pPr>
        <w:pStyle w:val="Bullets"/>
      </w:pPr>
      <w:r w:rsidRPr="00B16F20">
        <w:rPr>
          <w:b/>
        </w:rPr>
        <w:t>Portable Viewer</w:t>
      </w:r>
      <w:r w:rsidR="00B16F20">
        <w:t xml:space="preserve">: An alternate Visualizer that can be </w:t>
      </w:r>
      <w:del w:id="92" w:author="Pam Kadlubek" w:date="2016-01-25T10:45:00Z">
        <w:r w:rsidR="00B16F20" w:rsidDel="009B1F69">
          <w:delText xml:space="preserve">send </w:delText>
        </w:r>
      </w:del>
      <w:ins w:id="93" w:author="Pam Kadlubek" w:date="2016-01-25T10:45:00Z">
        <w:r w:rsidR="009B1F69">
          <w:t xml:space="preserve">sent </w:t>
        </w:r>
      </w:ins>
      <w:r w:rsidR="00B16F20">
        <w:t>to individuals lacking the SynGlyphX Package</w:t>
      </w:r>
    </w:p>
    <w:p w14:paraId="09D396BE" w14:textId="77777777" w:rsidR="00B16F20" w:rsidRDefault="00B16F20" w:rsidP="00B16F20">
      <w:pPr>
        <w:pStyle w:val="Bullets"/>
        <w:numPr>
          <w:ilvl w:val="0"/>
          <w:numId w:val="0"/>
        </w:numPr>
      </w:pPr>
      <w:r w:rsidRPr="00C6555A">
        <w:rPr>
          <w:b/>
        </w:rPr>
        <w:t xml:space="preserve">The illustration below shows how the data and the SynGlyphX </w:t>
      </w:r>
      <w:r>
        <w:rPr>
          <w:b/>
        </w:rPr>
        <w:t xml:space="preserve">Package </w:t>
      </w:r>
      <w:commentRangeStart w:id="94"/>
      <w:commentRangeStart w:id="95"/>
      <w:r w:rsidRPr="00C6555A">
        <w:rPr>
          <w:b/>
        </w:rPr>
        <w:t>interacts</w:t>
      </w:r>
      <w:commentRangeEnd w:id="94"/>
      <w:r w:rsidR="009B1F69">
        <w:rPr>
          <w:rStyle w:val="CommentReference"/>
          <w:rFonts w:eastAsiaTheme="minorEastAsia"/>
          <w:color w:val="262626" w:themeColor="text1" w:themeTint="D9"/>
        </w:rPr>
        <w:commentReference w:id="94"/>
      </w:r>
      <w:commentRangeEnd w:id="95"/>
      <w:r w:rsidR="009B1F69">
        <w:rPr>
          <w:rStyle w:val="CommentReference"/>
          <w:rFonts w:eastAsiaTheme="minorEastAsia"/>
          <w:color w:val="262626" w:themeColor="text1" w:themeTint="D9"/>
        </w:rPr>
        <w:commentReference w:id="95"/>
      </w:r>
      <w:r w:rsidRPr="00C6555A">
        <w:rPr>
          <w:b/>
        </w:rPr>
        <w:t>:</w:t>
      </w:r>
    </w:p>
    <w:p w14:paraId="6F70D55B" w14:textId="08C06532" w:rsidR="00545AF6" w:rsidRDefault="00545AF6">
      <w:pPr>
        <w:spacing w:after="0"/>
        <w:rPr>
          <w:ins w:id="96" w:author="Jenifer Bacon" w:date="2016-01-26T07:12:00Z"/>
          <w:b/>
        </w:rPr>
      </w:pPr>
    </w:p>
    <w:p w14:paraId="154ABEF5" w14:textId="7B1F00DB" w:rsidR="006C710E" w:rsidRDefault="00B16F20" w:rsidP="00B16F20">
      <w:pPr>
        <w:jc w:val="center"/>
        <w:rPr>
          <w:ins w:id="97" w:author="Jenifer Bacon" w:date="2016-01-26T07:12:00Z"/>
          <w:b/>
        </w:rPr>
      </w:pPr>
      <w:del w:id="98" w:author="Jenifer Bacon" w:date="2016-01-26T07:07:00Z">
        <w:r w:rsidDel="00545AF6">
          <w:rPr>
            <w:b/>
            <w:noProof/>
            <w:rPrChange w:id="99">
              <w:rPr>
                <w:noProof/>
              </w:rPr>
            </w:rPrChange>
          </w:rPr>
          <w:lastRenderedPageBreak/>
          <w:drawing>
            <wp:inline distT="0" distB="0" distL="0" distR="0" wp14:anchorId="73156BC0" wp14:editId="5EA63F94">
              <wp:extent cx="4752975" cy="48482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52975" cy="4848225"/>
                      </a:xfrm>
                      <a:prstGeom prst="rect">
                        <a:avLst/>
                      </a:prstGeom>
                      <a:noFill/>
                      <a:ln>
                        <a:noFill/>
                      </a:ln>
                    </pic:spPr>
                  </pic:pic>
                </a:graphicData>
              </a:graphic>
            </wp:inline>
          </w:drawing>
        </w:r>
      </w:del>
      <w:ins w:id="100" w:author="Jenifer Bacon" w:date="2016-01-26T07:10:00Z">
        <w:r w:rsidR="00545AF6">
          <w:rPr>
            <w:b/>
            <w:noProof/>
            <w:rPrChange w:id="101">
              <w:rPr>
                <w:noProof/>
              </w:rPr>
            </w:rPrChange>
          </w:rPr>
          <w:lastRenderedPageBreak/>
          <w:drawing>
            <wp:inline distT="0" distB="0" distL="0" distR="0" wp14:anchorId="18625A92" wp14:editId="162E9487">
              <wp:extent cx="4038391" cy="4134794"/>
              <wp:effectExtent l="0" t="0" r="63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c-overview.png"/>
                      <pic:cNvPicPr/>
                    </pic:nvPicPr>
                    <pic:blipFill>
                      <a:blip r:embed="rId15">
                        <a:extLst>
                          <a:ext uri="{28A0092B-C50C-407E-A947-70E740481C1C}">
                            <a14:useLocalDpi xmlns:a14="http://schemas.microsoft.com/office/drawing/2010/main" val="0"/>
                          </a:ext>
                        </a:extLst>
                      </a:blip>
                      <a:stretch>
                        <a:fillRect/>
                      </a:stretch>
                    </pic:blipFill>
                    <pic:spPr>
                      <a:xfrm>
                        <a:off x="0" y="0"/>
                        <a:ext cx="4040343" cy="4136793"/>
                      </a:xfrm>
                      <a:prstGeom prst="rect">
                        <a:avLst/>
                      </a:prstGeom>
                    </pic:spPr>
                  </pic:pic>
                </a:graphicData>
              </a:graphic>
            </wp:inline>
          </w:drawing>
        </w:r>
      </w:ins>
      <w:r>
        <w:rPr>
          <w:b/>
        </w:rPr>
        <w:t xml:space="preserve"> </w:t>
      </w:r>
    </w:p>
    <w:p w14:paraId="76EFAC95" w14:textId="165CB1D8" w:rsidR="00545AF6" w:rsidRDefault="00545AF6">
      <w:pPr>
        <w:spacing w:after="0"/>
        <w:rPr>
          <w:ins w:id="102" w:author="Jenifer Bacon" w:date="2016-01-26T07:12:00Z"/>
          <w:b/>
        </w:rPr>
      </w:pPr>
      <w:ins w:id="103" w:author="Jenifer Bacon" w:date="2016-01-26T07:12:00Z">
        <w:r>
          <w:rPr>
            <w:b/>
          </w:rPr>
          <w:br w:type="page"/>
        </w:r>
      </w:ins>
    </w:p>
    <w:p w14:paraId="7D1F58B9" w14:textId="77777777" w:rsidR="00545AF6" w:rsidRPr="00B16F20" w:rsidRDefault="00545AF6" w:rsidP="00B16F20">
      <w:pPr>
        <w:jc w:val="center"/>
        <w:rPr>
          <w:b/>
        </w:rPr>
      </w:pPr>
    </w:p>
    <w:p w14:paraId="6F8C7EDD" w14:textId="77777777" w:rsidR="00693501" w:rsidRPr="0060017C" w:rsidRDefault="00693501" w:rsidP="00191652">
      <w:pPr>
        <w:pStyle w:val="Heading1"/>
      </w:pPr>
      <w:bookmarkStart w:id="104" w:name="_Toc288823891"/>
      <w:bookmarkStart w:id="105" w:name="_Toc288897954"/>
      <w:r w:rsidRPr="0060017C">
        <w:t>The Data</w:t>
      </w:r>
      <w:bookmarkEnd w:id="104"/>
      <w:bookmarkEnd w:id="105"/>
    </w:p>
    <w:p w14:paraId="7BEBD786" w14:textId="39E7F0B6" w:rsidR="00693501" w:rsidRPr="00C6555A" w:rsidRDefault="00800CE1" w:rsidP="005E0C8C">
      <w:pPr>
        <w:pStyle w:val="Heading4"/>
      </w:pPr>
      <w:bookmarkStart w:id="106" w:name="_Toc288823892"/>
      <w:r>
        <w:t>As of V</w:t>
      </w:r>
      <w:r w:rsidR="0060789D">
        <w:t xml:space="preserve"> 7.21</w:t>
      </w:r>
      <w:r w:rsidR="00693501" w:rsidRPr="00C6555A">
        <w:t xml:space="preserve"> the following relational databases can be properly loaded into Data Mapper:</w:t>
      </w:r>
      <w:bookmarkEnd w:id="106"/>
    </w:p>
    <w:p w14:paraId="21B8179B" w14:textId="77777777" w:rsidR="00693501" w:rsidRDefault="00693501" w:rsidP="00CE18BE">
      <w:pPr>
        <w:pStyle w:val="Bullets"/>
      </w:pPr>
      <w:r>
        <w:t>CSV files</w:t>
      </w:r>
    </w:p>
    <w:p w14:paraId="2E6E6CC0" w14:textId="77777777" w:rsidR="00FB1E09" w:rsidRDefault="00693501" w:rsidP="00FB1E09">
      <w:pPr>
        <w:pStyle w:val="Bullets"/>
      </w:pPr>
      <w:r>
        <w:t>SQLite files</w:t>
      </w:r>
    </w:p>
    <w:p w14:paraId="5D4EDA9D" w14:textId="77777777" w:rsidR="000772B4" w:rsidRDefault="000772B4" w:rsidP="000772B4">
      <w:pPr>
        <w:pStyle w:val="Bullets"/>
        <w:numPr>
          <w:ilvl w:val="0"/>
          <w:numId w:val="0"/>
        </w:numPr>
        <w:ind w:left="720"/>
      </w:pPr>
    </w:p>
    <w:p w14:paraId="3525A336" w14:textId="77777777" w:rsidR="00C6555A" w:rsidRDefault="00C6555A" w:rsidP="00C6555A">
      <w:pPr>
        <w:pStyle w:val="Heading2"/>
      </w:pPr>
      <w:bookmarkStart w:id="107" w:name="_Toc288823893"/>
      <w:bookmarkStart w:id="108" w:name="_Toc288897955"/>
      <w:r>
        <w:t>Step 1</w:t>
      </w:r>
      <w:r w:rsidR="00227B6A">
        <w:t>: Format the data</w:t>
      </w:r>
      <w:bookmarkEnd w:id="107"/>
      <w:bookmarkEnd w:id="108"/>
    </w:p>
    <w:p w14:paraId="7FF310DA" w14:textId="02ED79D9" w:rsidR="00693501" w:rsidRDefault="00693501" w:rsidP="00693501">
      <w:r>
        <w:t xml:space="preserve">The </w:t>
      </w:r>
      <w:r w:rsidR="0019404A">
        <w:t xml:space="preserve">sample </w:t>
      </w:r>
      <w:r>
        <w:t xml:space="preserve">data </w:t>
      </w:r>
      <w:r w:rsidR="00E26D0B">
        <w:t>and other files needed to complete this demo will be</w:t>
      </w:r>
      <w:r>
        <w:t xml:space="preserve"> provided in the </w:t>
      </w:r>
      <w:r w:rsidR="0060789D">
        <w:t xml:space="preserve">“SampleData” Folder in the following location: </w:t>
      </w:r>
      <w:r w:rsidR="0060789D" w:rsidRPr="0060789D">
        <w:rPr>
          <w:b/>
        </w:rPr>
        <w:t>C:\Program Files (x86)\SynGlyphX\GlyphBuilder\SampleData</w:t>
      </w:r>
    </w:p>
    <w:p w14:paraId="2ADA6AEA" w14:textId="77777777" w:rsidR="00E26D0B" w:rsidRDefault="00B16F20" w:rsidP="00693501">
      <w:r>
        <w:t>The Excel</w:t>
      </w:r>
      <w:r w:rsidR="00E26D0B">
        <w:t xml:space="preserve"> data we ar</w:t>
      </w:r>
      <w:r>
        <w:t>e using for this demo is called</w:t>
      </w:r>
      <w:r w:rsidR="00E26D0B">
        <w:t xml:space="preserve"> </w:t>
      </w:r>
      <w:r w:rsidR="00E26D0B" w:rsidRPr="004241A6">
        <w:rPr>
          <w:b/>
        </w:rPr>
        <w:t>Quickstart_Sample_Data_Oly</w:t>
      </w:r>
      <w:r w:rsidR="00F30FCA" w:rsidRPr="004241A6">
        <w:rPr>
          <w:b/>
        </w:rPr>
        <w:t>m</w:t>
      </w:r>
      <w:r>
        <w:rPr>
          <w:b/>
        </w:rPr>
        <w:t>pics.csv</w:t>
      </w:r>
      <w:r w:rsidR="00E26D0B">
        <w:t>. In it</w:t>
      </w:r>
      <w:r w:rsidR="006D0BA9">
        <w:t xml:space="preserve"> we have created </w:t>
      </w:r>
      <w:r w:rsidR="00E26D0B">
        <w:t xml:space="preserve">a </w:t>
      </w:r>
      <w:r w:rsidR="006D0BA9">
        <w:t>short list of Olympic athletes with the medals won, age, sex, date</w:t>
      </w:r>
      <w:r>
        <w:t>,</w:t>
      </w:r>
      <w:r w:rsidR="006D0BA9">
        <w:t xml:space="preserve"> and hometown</w:t>
      </w:r>
      <w:r w:rsidR="00E26D0B">
        <w:t xml:space="preserve">. </w:t>
      </w:r>
    </w:p>
    <w:p w14:paraId="18446642" w14:textId="77777777" w:rsidR="0019404A" w:rsidRPr="00E26D0B" w:rsidRDefault="00E26D0B" w:rsidP="00693501">
      <w:pPr>
        <w:rPr>
          <w:b/>
        </w:rPr>
      </w:pPr>
      <w:r w:rsidRPr="00E26D0B">
        <w:rPr>
          <w:b/>
        </w:rPr>
        <w:t>See below:</w:t>
      </w:r>
    </w:p>
    <w:p w14:paraId="13139DE3" w14:textId="77777777" w:rsidR="00693501" w:rsidRDefault="00056388" w:rsidP="006935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18AB2" wp14:editId="54E2983E">
            <wp:extent cx="6175587" cy="2248166"/>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s-data.png"/>
                    <pic:cNvPicPr/>
                  </pic:nvPicPr>
                  <pic:blipFill>
                    <a:blip r:embed="rId16">
                      <a:extLst>
                        <a:ext uri="{28A0092B-C50C-407E-A947-70E740481C1C}">
                          <a14:useLocalDpi xmlns:a14="http://schemas.microsoft.com/office/drawing/2010/main" val="0"/>
                        </a:ext>
                      </a:extLst>
                    </a:blip>
                    <a:stretch>
                      <a:fillRect/>
                    </a:stretch>
                  </pic:blipFill>
                  <pic:spPr>
                    <a:xfrm>
                      <a:off x="0" y="0"/>
                      <a:ext cx="6177116" cy="2248722"/>
                    </a:xfrm>
                    <a:prstGeom prst="rect">
                      <a:avLst/>
                    </a:prstGeom>
                  </pic:spPr>
                </pic:pic>
              </a:graphicData>
            </a:graphic>
          </wp:inline>
        </w:drawing>
      </w:r>
    </w:p>
    <w:p w14:paraId="729CD1DF" w14:textId="77777777" w:rsidR="006D0BA9" w:rsidRDefault="00056388" w:rsidP="00056388">
      <w:pPr>
        <w:pStyle w:val="NOTE"/>
      </w:pPr>
      <w:r>
        <w:t>NOTE</w:t>
      </w:r>
      <w:r w:rsidR="006D0BA9">
        <w:t>S</w:t>
      </w:r>
      <w:r>
        <w:t xml:space="preserve">: </w:t>
      </w:r>
    </w:p>
    <w:p w14:paraId="052C5200" w14:textId="77777777" w:rsidR="0019404A" w:rsidRDefault="000524B8" w:rsidP="00056388">
      <w:pPr>
        <w:pStyle w:val="NOTE"/>
      </w:pPr>
      <w:r>
        <w:t>I</w:t>
      </w:r>
      <w:r w:rsidR="00056388">
        <w:t xml:space="preserve">t is perfectly fine to begin </w:t>
      </w:r>
      <w:r w:rsidR="006D0BA9">
        <w:t>working</w:t>
      </w:r>
      <w:r>
        <w:t xml:space="preserve"> in</w:t>
      </w:r>
      <w:r w:rsidR="00056388">
        <w:t xml:space="preserve"> Glyph Designer</w:t>
      </w:r>
      <w:r>
        <w:t xml:space="preserve"> first,</w:t>
      </w:r>
      <w:r w:rsidR="00056388">
        <w:t xml:space="preserve"> </w:t>
      </w:r>
      <w:r>
        <w:t>b</w:t>
      </w:r>
      <w:r w:rsidR="006D0BA9">
        <w:t>ut o</w:t>
      </w:r>
      <w:r w:rsidR="00056388">
        <w:t>nce you decide to create a project from start to finish</w:t>
      </w:r>
      <w:r>
        <w:t>,</w:t>
      </w:r>
      <w:r w:rsidR="00056388">
        <w:t xml:space="preserve"> </w:t>
      </w:r>
      <w:r w:rsidR="00056388" w:rsidRPr="000524B8">
        <w:t>we highly suggest that you first</w:t>
      </w:r>
      <w:r>
        <w:t xml:space="preserve"> </w:t>
      </w:r>
      <w:r w:rsidRPr="000524B8">
        <w:rPr>
          <w:b/>
        </w:rPr>
        <w:t>finalize</w:t>
      </w:r>
      <w:r w:rsidR="006D0BA9" w:rsidRPr="000524B8">
        <w:rPr>
          <w:b/>
        </w:rPr>
        <w:t xml:space="preserve"> and format</w:t>
      </w:r>
      <w:r w:rsidR="00056388" w:rsidRPr="000524B8">
        <w:rPr>
          <w:b/>
        </w:rPr>
        <w:t xml:space="preserve"> your data source</w:t>
      </w:r>
      <w:r w:rsidR="00056388">
        <w:t xml:space="preserve"> in order to minimize </w:t>
      </w:r>
      <w:r w:rsidR="00F46C8F">
        <w:t>reworking it later</w:t>
      </w:r>
      <w:r w:rsidR="00056388">
        <w:t>.</w:t>
      </w:r>
    </w:p>
    <w:p w14:paraId="10527264" w14:textId="3BCE141E" w:rsidR="00693501" w:rsidRDefault="00F4274F" w:rsidP="006D0BA9">
      <w:pPr>
        <w:pStyle w:val="NOTE"/>
      </w:pPr>
      <w:r>
        <w:t>Currently</w:t>
      </w:r>
      <w:r w:rsidR="00F46C8F">
        <w:t>,</w:t>
      </w:r>
      <w:r>
        <w:t xml:space="preserve"> Data Mapper is unable to deal with “Date” types. Due to this restriction, t</w:t>
      </w:r>
      <w:r w:rsidR="00693501">
        <w:t xml:space="preserve">he End_DT field </w:t>
      </w:r>
      <w:r w:rsidR="0060789D">
        <w:t>(end d</w:t>
      </w:r>
      <w:r w:rsidR="0019404A">
        <w:t xml:space="preserve">ate) </w:t>
      </w:r>
      <w:r>
        <w:t>has been converted to a number (</w:t>
      </w:r>
      <w:r w:rsidR="000772B4">
        <w:t>Timedate</w:t>
      </w:r>
      <w:r>
        <w:t>)</w:t>
      </w:r>
      <w:r w:rsidR="0019404A">
        <w:t xml:space="preserve"> and will be used in the Z-axis field</w:t>
      </w:r>
      <w:r w:rsidR="00693501">
        <w:t xml:space="preserve">. </w:t>
      </w:r>
    </w:p>
    <w:p w14:paraId="45FB1622" w14:textId="35A91231" w:rsidR="00693501" w:rsidRDefault="00693501" w:rsidP="006D0BA9">
      <w:pPr>
        <w:pStyle w:val="NOTE"/>
      </w:pPr>
      <w:r>
        <w:t>There are lat</w:t>
      </w:r>
      <w:r w:rsidR="0019404A">
        <w:t>itude</w:t>
      </w:r>
      <w:r>
        <w:t xml:space="preserve"> and long</w:t>
      </w:r>
      <w:r w:rsidR="004C0808">
        <w:t>itude values as e</w:t>
      </w:r>
      <w:r>
        <w:t>very glyph must be positioned somewhere on the 3D field of view. If there are no position coordinates, the system will assign</w:t>
      </w:r>
      <w:r w:rsidR="004C0808">
        <w:t xml:space="preserve"> everything to a default and</w:t>
      </w:r>
      <w:r>
        <w:t xml:space="preserve"> glyphs </w:t>
      </w:r>
      <w:r w:rsidR="004C0808">
        <w:t>may end up stacked and in undesirable positions. See the “</w:t>
      </w:r>
      <w:r w:rsidR="00DE6F54">
        <w:t>Background Image” section</w:t>
      </w:r>
      <w:r w:rsidR="004C0808">
        <w:t xml:space="preserve"> in the </w:t>
      </w:r>
      <w:r w:rsidR="00DE6F54">
        <w:t>“</w:t>
      </w:r>
      <w:r w:rsidR="004C0808">
        <w:t xml:space="preserve">How To </w:t>
      </w:r>
      <w:r w:rsidR="00DE6F54">
        <w:t>Guide”</w:t>
      </w:r>
      <w:r w:rsidR="004C0808">
        <w:t xml:space="preserve"> for more information.</w:t>
      </w:r>
    </w:p>
    <w:p w14:paraId="4C8CEBD8" w14:textId="77777777" w:rsidR="006D0BA9" w:rsidRDefault="006D0BA9" w:rsidP="006D0BA9">
      <w:pPr>
        <w:pStyle w:val="NOTE"/>
      </w:pPr>
    </w:p>
    <w:p w14:paraId="5540A0F9" w14:textId="77777777" w:rsidR="006D0BA9" w:rsidRDefault="006D0BA9">
      <w:pPr>
        <w:spacing w:after="0"/>
        <w:rPr>
          <w:bCs/>
          <w:i/>
        </w:rPr>
      </w:pPr>
      <w:r>
        <w:br w:type="page"/>
      </w:r>
    </w:p>
    <w:p w14:paraId="2B6C52B1" w14:textId="77777777" w:rsidR="00E26D0B" w:rsidRDefault="00E26D0B" w:rsidP="00191652">
      <w:pPr>
        <w:pStyle w:val="Heading1"/>
      </w:pPr>
    </w:p>
    <w:p w14:paraId="75AD08CB" w14:textId="77777777" w:rsidR="00227B6A" w:rsidRPr="00227B6A" w:rsidRDefault="00E814C3" w:rsidP="005540A2">
      <w:pPr>
        <w:pStyle w:val="Heading1"/>
      </w:pPr>
      <w:bookmarkStart w:id="109" w:name="_Toc288823894"/>
      <w:bookmarkStart w:id="110" w:name="_Toc288897956"/>
      <w:r>
        <w:t xml:space="preserve">Glyph </w:t>
      </w:r>
      <w:r w:rsidR="00693501" w:rsidRPr="0060017C">
        <w:t>Designer</w:t>
      </w:r>
      <w:bookmarkEnd w:id="109"/>
      <w:bookmarkEnd w:id="110"/>
    </w:p>
    <w:p w14:paraId="0A37524E" w14:textId="51814056" w:rsidR="00B82158" w:rsidRDefault="00B82158" w:rsidP="00227B6A">
      <w:pPr>
        <w:pStyle w:val="Heading2"/>
      </w:pPr>
      <w:bookmarkStart w:id="111" w:name="_Toc288823895"/>
      <w:bookmarkStart w:id="112" w:name="_Toc288897957"/>
      <w:r>
        <w:t xml:space="preserve">STEP </w:t>
      </w:r>
      <w:r w:rsidR="006D0BA9">
        <w:t>2</w:t>
      </w:r>
      <w:r w:rsidR="00227B6A">
        <w:t xml:space="preserve">: </w:t>
      </w:r>
      <w:r w:rsidR="00227B6A" w:rsidRPr="00922709">
        <w:t>Open Glyph Designer</w:t>
      </w:r>
      <w:bookmarkEnd w:id="111"/>
      <w:bookmarkEnd w:id="112"/>
      <w:r w:rsidR="00227B6A" w:rsidRPr="00922709">
        <w:t xml:space="preserve"> </w:t>
      </w:r>
    </w:p>
    <w:p w14:paraId="075D25E0" w14:textId="77777777" w:rsidR="000772B4" w:rsidRPr="005E0C8C" w:rsidRDefault="00E26D0B" w:rsidP="005E0C8C">
      <w:pPr>
        <w:pStyle w:val="Heading4"/>
      </w:pPr>
      <w:bookmarkStart w:id="113" w:name="_Toc288823896"/>
      <w:r w:rsidRPr="005E0C8C">
        <w:t>The blank window</w:t>
      </w:r>
      <w:r w:rsidR="00693501" w:rsidRPr="005E0C8C">
        <w:t xml:space="preserve"> </w:t>
      </w:r>
      <w:r w:rsidR="0019404A" w:rsidRPr="005E0C8C">
        <w:t xml:space="preserve">should look like </w:t>
      </w:r>
      <w:r w:rsidR="006D0BA9" w:rsidRPr="005E0C8C">
        <w:t>the image below</w:t>
      </w:r>
      <w:r w:rsidR="000772B4" w:rsidRPr="005E0C8C">
        <w:t>:</w:t>
      </w:r>
      <w:bookmarkEnd w:id="113"/>
      <w:r w:rsidR="00E814C3" w:rsidRPr="005E0C8C">
        <w:t xml:space="preserve"> </w:t>
      </w:r>
    </w:p>
    <w:p w14:paraId="1B82A3F2" w14:textId="77777777" w:rsidR="00E814C3" w:rsidRDefault="0019404A" w:rsidP="00E814C3">
      <w:r>
        <w:t xml:space="preserve">This is </w:t>
      </w:r>
      <w:r w:rsidR="006D0BA9">
        <w:t xml:space="preserve">your blank canvas </w:t>
      </w:r>
      <w:r w:rsidR="005540A2">
        <w:t>in</w:t>
      </w:r>
      <w:r w:rsidR="006D0BA9">
        <w:t xml:space="preserve"> which </w:t>
      </w:r>
      <w:r w:rsidR="005540A2">
        <w:t>to</w:t>
      </w:r>
      <w:r>
        <w:t xml:space="preserve"> </w:t>
      </w:r>
      <w:r w:rsidR="00A012B1">
        <w:t>create</w:t>
      </w:r>
      <w:r>
        <w:t xml:space="preserve"> </w:t>
      </w:r>
      <w:r w:rsidR="006D0BA9">
        <w:t>a</w:t>
      </w:r>
      <w:r>
        <w:t xml:space="preserve"> Glyph. </w:t>
      </w:r>
      <w:r w:rsidR="00A012B1">
        <w:t>You will need to define geometric sh</w:t>
      </w:r>
      <w:r w:rsidR="005540A2">
        <w:t>apes for each data field</w:t>
      </w:r>
      <w:r w:rsidR="00A012B1">
        <w:t xml:space="preserve"> </w:t>
      </w:r>
      <w:r w:rsidR="005540A2">
        <w:t>you desire to</w:t>
      </w:r>
      <w:r w:rsidR="00A012B1">
        <w:t xml:space="preserve"> </w:t>
      </w:r>
      <w:r w:rsidR="00E814C3">
        <w:t xml:space="preserve">map </w:t>
      </w:r>
      <w:r w:rsidR="00A012B1">
        <w:t>and</w:t>
      </w:r>
      <w:r w:rsidR="005540A2">
        <w:t xml:space="preserve"> visualize. T</w:t>
      </w:r>
      <w:r w:rsidR="00227B6A">
        <w:t>he</w:t>
      </w:r>
      <w:r w:rsidR="00E26D0B">
        <w:t xml:space="preserve"> </w:t>
      </w:r>
      <w:r w:rsidR="00E814C3">
        <w:t xml:space="preserve">data file will only be used as reference at this step and </w:t>
      </w:r>
      <w:r w:rsidR="005540A2">
        <w:t>cannot interact with Glyph Designer</w:t>
      </w:r>
      <w:r>
        <w:t xml:space="preserve">. </w:t>
      </w:r>
    </w:p>
    <w:p w14:paraId="7DD83CC6" w14:textId="5052312C" w:rsidR="00583BF6" w:rsidRDefault="005540A2" w:rsidP="00E814C3">
      <w:r>
        <w:t>The</w:t>
      </w:r>
      <w:r w:rsidR="00583BF6">
        <w:t xml:space="preserve"> window </w:t>
      </w:r>
      <w:r w:rsidR="000772B4">
        <w:t>on the left side is the “Glyph Tree”</w:t>
      </w:r>
      <w:r>
        <w:t xml:space="preserve"> and shows all data </w:t>
      </w:r>
      <w:r w:rsidRPr="0039131F">
        <w:t>elements that exist in the field of view</w:t>
      </w:r>
      <w:r w:rsidR="000772B4" w:rsidRPr="0039131F">
        <w:t xml:space="preserve">. The default shape is a </w:t>
      </w:r>
      <w:r w:rsidR="000772B4" w:rsidRPr="0039131F">
        <w:rPr>
          <w:b/>
        </w:rPr>
        <w:t>Pin:Pin (Root)</w:t>
      </w:r>
      <w:r w:rsidRPr="0039131F">
        <w:t xml:space="preserve"> with a single </w:t>
      </w:r>
      <w:r w:rsidR="00EE3221" w:rsidRPr="0039131F">
        <w:rPr>
          <w:b/>
        </w:rPr>
        <w:t>Torus:Torus</w:t>
      </w:r>
      <w:r w:rsidR="000772B4" w:rsidRPr="0039131F">
        <w:t xml:space="preserve"> child shape as seen in the middle column. The standard world map being shown is the default background image. The</w:t>
      </w:r>
      <w:r w:rsidR="0078240F">
        <w:t xml:space="preserve"> “Properties”</w:t>
      </w:r>
      <w:r w:rsidR="000772B4">
        <w:t xml:space="preserve"> column on the right </w:t>
      </w:r>
      <w:r w:rsidR="0078240F">
        <w:t>shows</w:t>
      </w:r>
      <w:r w:rsidR="000772B4">
        <w:t xml:space="preserve"> all the shape attributes </w:t>
      </w:r>
      <w:r w:rsidR="00A714FA">
        <w:t xml:space="preserve">that </w:t>
      </w:r>
      <w:r w:rsidR="000772B4">
        <w:t xml:space="preserve">can </w:t>
      </w:r>
      <w:r w:rsidR="0078240F">
        <w:t>be modified and assigned</w:t>
      </w:r>
      <w:r w:rsidR="000772B4">
        <w:t>.</w:t>
      </w:r>
      <w:r w:rsidR="0078240F">
        <w:t xml:space="preserve"> Note that all of these properties can be later changed in Data Mapper.</w:t>
      </w:r>
    </w:p>
    <w:p w14:paraId="6BA06B2B" w14:textId="77777777" w:rsidR="00583BF6" w:rsidRPr="00922709" w:rsidRDefault="00583BF6" w:rsidP="00E814C3"/>
    <w:p w14:paraId="043C388D" w14:textId="77777777" w:rsidR="00693501" w:rsidRDefault="00693501" w:rsidP="00693501">
      <w:pPr>
        <w:rPr>
          <w:rFonts w:ascii="Times New Roman" w:hAnsi="Times New Roman" w:cs="Times New Roman"/>
          <w:sz w:val="24"/>
          <w:szCs w:val="24"/>
        </w:rPr>
      </w:pPr>
      <w:r>
        <w:rPr>
          <w:noProof/>
        </w:rPr>
        <w:drawing>
          <wp:inline distT="0" distB="0" distL="0" distR="0" wp14:anchorId="13F76A9A" wp14:editId="15C154E3">
            <wp:extent cx="6392642" cy="3649133"/>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93383" cy="3649556"/>
                    </a:xfrm>
                    <a:prstGeom prst="rect">
                      <a:avLst/>
                    </a:prstGeom>
                  </pic:spPr>
                </pic:pic>
              </a:graphicData>
            </a:graphic>
          </wp:inline>
        </w:drawing>
      </w:r>
    </w:p>
    <w:p w14:paraId="15522A4E" w14:textId="77777777" w:rsidR="000772B4" w:rsidRDefault="000772B4">
      <w:pPr>
        <w:spacing w:after="0"/>
        <w:rPr>
          <w:rFonts w:ascii="Times New Roman" w:hAnsi="Times New Roman" w:cs="Times New Roman"/>
          <w:sz w:val="24"/>
          <w:szCs w:val="24"/>
        </w:rPr>
      </w:pPr>
      <w:r>
        <w:rPr>
          <w:rFonts w:ascii="Times New Roman" w:hAnsi="Times New Roman" w:cs="Times New Roman"/>
          <w:sz w:val="24"/>
          <w:szCs w:val="24"/>
        </w:rPr>
        <w:br w:type="page"/>
      </w:r>
    </w:p>
    <w:p w14:paraId="0C2DA4D7" w14:textId="77777777" w:rsidR="00583BF6" w:rsidRDefault="00583BF6" w:rsidP="00693501">
      <w:pPr>
        <w:rPr>
          <w:rFonts w:ascii="Times New Roman" w:hAnsi="Times New Roman" w:cs="Times New Roman"/>
          <w:sz w:val="24"/>
          <w:szCs w:val="24"/>
        </w:rPr>
      </w:pPr>
    </w:p>
    <w:p w14:paraId="4E198FEA" w14:textId="77777777" w:rsidR="00A012B1" w:rsidRDefault="00A012B1" w:rsidP="00AD4C97">
      <w:pPr>
        <w:pStyle w:val="Heading2"/>
      </w:pPr>
      <w:bookmarkStart w:id="114" w:name="_Toc288823897"/>
      <w:bookmarkStart w:id="115" w:name="_Toc288897958"/>
      <w:r>
        <w:t xml:space="preserve">STEP </w:t>
      </w:r>
      <w:r w:rsidR="00227B6A">
        <w:t xml:space="preserve">3: Plan </w:t>
      </w:r>
      <w:r w:rsidR="00583BF6">
        <w:t xml:space="preserve">the </w:t>
      </w:r>
      <w:r w:rsidR="00227B6A">
        <w:t xml:space="preserve">Glyph design by </w:t>
      </w:r>
      <w:r w:rsidR="00583BF6">
        <w:t>examining the</w:t>
      </w:r>
      <w:r w:rsidR="00227B6A">
        <w:t xml:space="preserve"> data</w:t>
      </w:r>
      <w:bookmarkEnd w:id="114"/>
      <w:bookmarkEnd w:id="115"/>
    </w:p>
    <w:p w14:paraId="45B2EC9C" w14:textId="77777777" w:rsidR="00A012B1" w:rsidRDefault="00A012B1" w:rsidP="00FB1E09">
      <w:r>
        <w:t xml:space="preserve">In </w:t>
      </w:r>
      <w:r w:rsidR="00583BF6">
        <w:t xml:space="preserve">our Olympic Athletes </w:t>
      </w:r>
      <w:r w:rsidR="00994532">
        <w:t>demo we will map these data fields to</w:t>
      </w:r>
      <w:r w:rsidR="00583BF6">
        <w:t xml:space="preserve"> shape</w:t>
      </w:r>
      <w:r w:rsidR="00994532">
        <w:t>s</w:t>
      </w:r>
      <w:r>
        <w:t xml:space="preserve">: </w:t>
      </w:r>
    </w:p>
    <w:p w14:paraId="7C2BE606" w14:textId="77777777" w:rsidR="00693501" w:rsidRDefault="000772B4" w:rsidP="006B6716">
      <w:pPr>
        <w:pStyle w:val="Bullets"/>
      </w:pPr>
      <w:r>
        <w:t>Location</w:t>
      </w:r>
    </w:p>
    <w:p w14:paraId="3B246DB7" w14:textId="77777777" w:rsidR="000772B4" w:rsidRDefault="000772B4" w:rsidP="006B6716">
      <w:pPr>
        <w:pStyle w:val="Bullets"/>
      </w:pPr>
      <w:r>
        <w:t>Date</w:t>
      </w:r>
    </w:p>
    <w:p w14:paraId="7F91D0EE" w14:textId="77777777" w:rsidR="00693501" w:rsidRDefault="00693501" w:rsidP="006B6716">
      <w:pPr>
        <w:pStyle w:val="Bullets"/>
      </w:pPr>
      <w:r>
        <w:t>Age</w:t>
      </w:r>
    </w:p>
    <w:p w14:paraId="1809374B" w14:textId="77777777" w:rsidR="00693501" w:rsidRDefault="00693501" w:rsidP="006B6716">
      <w:pPr>
        <w:pStyle w:val="Bullets"/>
      </w:pPr>
      <w:r>
        <w:t>Sex (M/F)</w:t>
      </w:r>
    </w:p>
    <w:p w14:paraId="349B0366" w14:textId="77777777" w:rsidR="00733B55" w:rsidRDefault="00693501" w:rsidP="000772B4">
      <w:pPr>
        <w:pStyle w:val="Bullets"/>
      </w:pPr>
      <w:r>
        <w:t>Medal Count (Gold/Silver/Bronze/Total)</w:t>
      </w:r>
    </w:p>
    <w:p w14:paraId="39DE4103" w14:textId="77777777" w:rsidR="004241A6" w:rsidRDefault="004241A6" w:rsidP="000772B4"/>
    <w:p w14:paraId="1E70EB94" w14:textId="35535AC3" w:rsidR="000772B4" w:rsidRDefault="00A714FA" w:rsidP="000772B4">
      <w:r>
        <w:t xml:space="preserve">For </w:t>
      </w:r>
      <w:r w:rsidR="00994532">
        <w:t>the time being we will map these text fields primarily as labels:</w:t>
      </w:r>
    </w:p>
    <w:p w14:paraId="6D0A5E49" w14:textId="77777777" w:rsidR="00693501" w:rsidRDefault="00693501" w:rsidP="006B6716">
      <w:pPr>
        <w:pStyle w:val="Bullets"/>
      </w:pPr>
      <w:r>
        <w:t>Name</w:t>
      </w:r>
    </w:p>
    <w:p w14:paraId="41D00856" w14:textId="77777777" w:rsidR="00583BF6" w:rsidRDefault="000772B4" w:rsidP="00FB1E09">
      <w:pPr>
        <w:pStyle w:val="Bullets"/>
      </w:pPr>
      <w:r>
        <w:t>Hometown</w:t>
      </w:r>
    </w:p>
    <w:p w14:paraId="64DCA1C8" w14:textId="77777777" w:rsidR="00733B55" w:rsidRDefault="000772B4" w:rsidP="00994532">
      <w:pPr>
        <w:pStyle w:val="Bullets"/>
      </w:pPr>
      <w:r>
        <w:t>Sport</w:t>
      </w:r>
    </w:p>
    <w:p w14:paraId="7F376DFD" w14:textId="77777777" w:rsidR="00994532" w:rsidRDefault="00994532" w:rsidP="00994532">
      <w:pPr>
        <w:pStyle w:val="Bullets"/>
        <w:numPr>
          <w:ilvl w:val="0"/>
          <w:numId w:val="0"/>
        </w:numPr>
        <w:ind w:left="1080"/>
      </w:pPr>
    </w:p>
    <w:p w14:paraId="0C83782D" w14:textId="2E05D335" w:rsidR="00994532" w:rsidRDefault="00583BF6" w:rsidP="00583BF6">
      <w:pPr>
        <w:pStyle w:val="NOTE"/>
      </w:pPr>
      <w:r>
        <w:t xml:space="preserve">NOTE: </w:t>
      </w:r>
      <w:del w:id="116" w:author="Pam Kadlubek" w:date="2016-01-25T10:55:00Z">
        <w:r w:rsidR="00994532" w:rsidDel="00533B86">
          <w:delText>You will have more flexibility and i</w:delText>
        </w:r>
      </w:del>
      <w:ins w:id="117" w:author="Pam Kadlubek" w:date="2016-01-25T10:55:00Z">
        <w:r w:rsidR="00533B86">
          <w:t>I</w:t>
        </w:r>
      </w:ins>
      <w:r w:rsidR="00994532">
        <w:t>t will be easier to map numeric fields to glyph elements</w:t>
      </w:r>
      <w:ins w:id="118" w:author="Pam Kadlubek" w:date="2016-01-25T10:55:00Z">
        <w:r w:rsidR="00533B86">
          <w:t xml:space="preserve"> and will provide more flexibility</w:t>
        </w:r>
      </w:ins>
      <w:ins w:id="119" w:author="Pam Kadlubek" w:date="2016-01-25T10:56:00Z">
        <w:r w:rsidR="00533B86">
          <w:t xml:space="preserve"> to the user</w:t>
        </w:r>
      </w:ins>
      <w:r w:rsidR="00994532">
        <w:t>. If there is a way to logically transform your text data into numeric data, we would recommend doing so to save time later in the data mapping phase.</w:t>
      </w:r>
    </w:p>
    <w:p w14:paraId="2AA6142A" w14:textId="77777777" w:rsidR="00583BF6" w:rsidRDefault="00583BF6" w:rsidP="00583BF6">
      <w:pPr>
        <w:pStyle w:val="NOTE"/>
      </w:pPr>
    </w:p>
    <w:p w14:paraId="4060637A" w14:textId="77777777" w:rsidR="00824AA3" w:rsidRDefault="00824AA3" w:rsidP="00AD4C97">
      <w:pPr>
        <w:pStyle w:val="Heading2"/>
      </w:pPr>
      <w:bookmarkStart w:id="120" w:name="_Toc288823898"/>
      <w:bookmarkStart w:id="121" w:name="_Toc288897959"/>
      <w:r>
        <w:t xml:space="preserve">STEP </w:t>
      </w:r>
      <w:r w:rsidR="00583BF6">
        <w:t xml:space="preserve">4: </w:t>
      </w:r>
      <w:r w:rsidR="00733B55">
        <w:t xml:space="preserve">Look at </w:t>
      </w:r>
      <w:r w:rsidR="00D0533A">
        <w:t xml:space="preserve">ThE </w:t>
      </w:r>
      <w:r w:rsidR="00733B55">
        <w:t xml:space="preserve">finished </w:t>
      </w:r>
      <w:r w:rsidR="00FA4581">
        <w:t xml:space="preserve">SAMPLE </w:t>
      </w:r>
      <w:r w:rsidR="00733B55">
        <w:t>glyph</w:t>
      </w:r>
      <w:bookmarkEnd w:id="120"/>
      <w:bookmarkEnd w:id="121"/>
    </w:p>
    <w:p w14:paraId="4CD51F74" w14:textId="77777777" w:rsidR="00543A13" w:rsidRDefault="00543A13" w:rsidP="00543A13">
      <w:r>
        <w:t xml:space="preserve">You are free to creatively decide how to display multiple elements. </w:t>
      </w:r>
      <w:r w:rsidR="00FA4581">
        <w:t>I</w:t>
      </w:r>
      <w:r>
        <w:t xml:space="preserve">n this </w:t>
      </w:r>
      <w:r w:rsidR="00FA4581">
        <w:t>quick start guide,</w:t>
      </w:r>
      <w:r>
        <w:t xml:space="preserve"> we will </w:t>
      </w:r>
      <w:r w:rsidR="00FA4581">
        <w:t>show how to</w:t>
      </w:r>
      <w:r>
        <w:t xml:space="preserve"> cre</w:t>
      </w:r>
      <w:r w:rsidR="00FA4581">
        <w:t>ate a glyph that looks like what is shown below</w:t>
      </w:r>
      <w:r>
        <w:t>. Notice the column on the left, “Glyph Tree” and the column on the right “Properties”. But let’s take it step by step and show you how to build this glyph.</w:t>
      </w:r>
    </w:p>
    <w:p w14:paraId="272480B4" w14:textId="77777777" w:rsidR="000F1438" w:rsidRDefault="00FD0B07" w:rsidP="00543A13">
      <w:r>
        <w:rPr>
          <w:noProof/>
        </w:rPr>
        <w:drawing>
          <wp:anchor distT="0" distB="0" distL="114300" distR="114300" simplePos="0" relativeHeight="251672576" behindDoc="0" locked="0" layoutInCell="1" allowOverlap="1" wp14:anchorId="34E2521F" wp14:editId="697537F1">
            <wp:simplePos x="0" y="0"/>
            <wp:positionH relativeFrom="margin">
              <wp:posOffset>2514600</wp:posOffset>
            </wp:positionH>
            <wp:positionV relativeFrom="margin">
              <wp:posOffset>5715000</wp:posOffset>
            </wp:positionV>
            <wp:extent cx="2797810" cy="1371600"/>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7810" cy="1371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0EFF9BB" wp14:editId="214C6B54">
            <wp:simplePos x="0" y="0"/>
            <wp:positionH relativeFrom="margin">
              <wp:posOffset>-228600</wp:posOffset>
            </wp:positionH>
            <wp:positionV relativeFrom="margin">
              <wp:posOffset>5715000</wp:posOffset>
            </wp:positionV>
            <wp:extent cx="2405380" cy="1371600"/>
            <wp:effectExtent l="0" t="0" r="762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05380" cy="1371600"/>
                    </a:xfrm>
                    <a:prstGeom prst="rect">
                      <a:avLst/>
                    </a:prstGeom>
                  </pic:spPr>
                </pic:pic>
              </a:graphicData>
            </a:graphic>
            <wp14:sizeRelH relativeFrom="margin">
              <wp14:pctWidth>0</wp14:pctWidth>
            </wp14:sizeRelH>
            <wp14:sizeRelV relativeFrom="margin">
              <wp14:pctHeight>0</wp14:pctHeight>
            </wp14:sizeRelV>
          </wp:anchor>
        </w:drawing>
      </w:r>
    </w:p>
    <w:p w14:paraId="3E6A51E2" w14:textId="77777777" w:rsidR="00FD0B07" w:rsidRDefault="00FD0B07">
      <w:pPr>
        <w:spacing w:after="0"/>
      </w:pPr>
      <w:r>
        <w:br w:type="page"/>
      </w:r>
    </w:p>
    <w:p w14:paraId="0FD41270" w14:textId="77777777" w:rsidR="00733B55" w:rsidRDefault="00733B55" w:rsidP="00733B55">
      <w:pPr>
        <w:pStyle w:val="Heading2"/>
      </w:pPr>
      <w:bookmarkStart w:id="122" w:name="_Toc288823899"/>
      <w:bookmarkStart w:id="123" w:name="_Toc288897960"/>
      <w:r>
        <w:lastRenderedPageBreak/>
        <w:t>STEP 5: start at the top of the glyph tree</w:t>
      </w:r>
      <w:bookmarkEnd w:id="122"/>
      <w:bookmarkEnd w:id="123"/>
    </w:p>
    <w:p w14:paraId="55D4032A" w14:textId="77777777" w:rsidR="00693501" w:rsidRDefault="00693501" w:rsidP="00824AA3">
      <w:pPr>
        <w:pStyle w:val="ListParagraph"/>
      </w:pPr>
      <w:r>
        <w:t xml:space="preserve">Click on the </w:t>
      </w:r>
      <w:r w:rsidR="00F06BF4">
        <w:t>first shape in the</w:t>
      </w:r>
      <w:r>
        <w:t xml:space="preserve"> </w:t>
      </w:r>
      <w:r w:rsidR="00733B55">
        <w:t>“G</w:t>
      </w:r>
      <w:r>
        <w:t xml:space="preserve">lyph </w:t>
      </w:r>
      <w:r w:rsidR="00733B55">
        <w:t>T</w:t>
      </w:r>
      <w:r>
        <w:t>ree</w:t>
      </w:r>
      <w:r w:rsidR="00733B55">
        <w:t>”</w:t>
      </w:r>
      <w:r w:rsidR="006062BC">
        <w:t xml:space="preserve"> to select that shape.</w:t>
      </w:r>
      <w:r w:rsidR="00733B55">
        <w:t xml:space="preserve"> </w:t>
      </w:r>
      <w:r w:rsidR="006062BC">
        <w:t>I</w:t>
      </w:r>
      <w:r w:rsidR="00733B55">
        <w:t xml:space="preserve">n the </w:t>
      </w:r>
      <w:r w:rsidR="00F3569C">
        <w:t>“</w:t>
      </w:r>
      <w:r w:rsidR="00733B55">
        <w:t>Properties</w:t>
      </w:r>
      <w:r w:rsidR="00F3569C">
        <w:t>”</w:t>
      </w:r>
      <w:r w:rsidR="00733B55">
        <w:t xml:space="preserve"> </w:t>
      </w:r>
      <w:r w:rsidR="006062BC">
        <w:t>menu</w:t>
      </w:r>
      <w:r w:rsidR="00733B55">
        <w:t xml:space="preserve"> </w:t>
      </w:r>
      <w:r w:rsidR="006062BC">
        <w:t>the default shape is</w:t>
      </w:r>
      <w:r w:rsidR="00733B55">
        <w:t xml:space="preserve"> </w:t>
      </w:r>
      <w:r w:rsidR="00F3569C" w:rsidRPr="00781F96">
        <w:rPr>
          <w:b/>
        </w:rPr>
        <w:t xml:space="preserve">Shape: </w:t>
      </w:r>
      <w:r w:rsidR="00733B55" w:rsidRPr="00781F96">
        <w:rPr>
          <w:b/>
        </w:rPr>
        <w:t>Pin</w:t>
      </w:r>
      <w:r w:rsidR="00733B55" w:rsidRPr="006062BC">
        <w:rPr>
          <w:b/>
        </w:rPr>
        <w:t xml:space="preserve">: </w:t>
      </w:r>
      <w:r w:rsidR="00F3569C">
        <w:rPr>
          <w:b/>
        </w:rPr>
        <w:t xml:space="preserve">Topology: </w:t>
      </w:r>
      <w:r w:rsidR="00733B55" w:rsidRPr="006062BC">
        <w:rPr>
          <w:b/>
        </w:rPr>
        <w:t>Pin (Root)</w:t>
      </w:r>
      <w:r w:rsidR="00DD5C10" w:rsidRPr="00E21A8F">
        <w:t>;</w:t>
      </w:r>
      <w:r w:rsidR="00733B55" w:rsidRPr="00E21A8F">
        <w:t xml:space="preserve"> </w:t>
      </w:r>
      <w:r w:rsidR="00F3569C">
        <w:t>change that to</w:t>
      </w:r>
      <w:r w:rsidR="00733B55">
        <w:t xml:space="preserve"> </w:t>
      </w:r>
      <w:r w:rsidR="00F3569C" w:rsidRPr="00781F96">
        <w:rPr>
          <w:b/>
        </w:rPr>
        <w:t xml:space="preserve">Shape: </w:t>
      </w:r>
      <w:r w:rsidR="00733B55" w:rsidRPr="00781F96">
        <w:rPr>
          <w:b/>
        </w:rPr>
        <w:t>Cylinder</w:t>
      </w:r>
      <w:r w:rsidR="00F3569C">
        <w:rPr>
          <w:b/>
        </w:rPr>
        <w:t xml:space="preserve"> Topology:</w:t>
      </w:r>
      <w:r w:rsidR="00733B55" w:rsidRPr="006062BC">
        <w:rPr>
          <w:b/>
        </w:rPr>
        <w:t xml:space="preserve"> Rod (Root)</w:t>
      </w:r>
      <w:r w:rsidR="00733B55">
        <w:t xml:space="preserve">. </w:t>
      </w:r>
      <w:r w:rsidR="00754BF1">
        <w:t xml:space="preserve"> The glyph should look like the image below.</w:t>
      </w:r>
    </w:p>
    <w:p w14:paraId="418A501A" w14:textId="77777777" w:rsidR="000E07A8" w:rsidRDefault="000E07A8" w:rsidP="000E07A8">
      <w:r>
        <w:rPr>
          <w:noProof/>
        </w:rPr>
        <w:drawing>
          <wp:inline distT="0" distB="0" distL="0" distR="0" wp14:anchorId="0BBE3AAE" wp14:editId="1BDDCB6D">
            <wp:extent cx="5032587" cy="25272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1.png"/>
                    <pic:cNvPicPr/>
                  </pic:nvPicPr>
                  <pic:blipFill>
                    <a:blip r:embed="rId20">
                      <a:extLst>
                        <a:ext uri="{28A0092B-C50C-407E-A947-70E740481C1C}">
                          <a14:useLocalDpi xmlns:a14="http://schemas.microsoft.com/office/drawing/2010/main" val="0"/>
                        </a:ext>
                      </a:extLst>
                    </a:blip>
                    <a:stretch>
                      <a:fillRect/>
                    </a:stretch>
                  </pic:blipFill>
                  <pic:spPr>
                    <a:xfrm>
                      <a:off x="0" y="0"/>
                      <a:ext cx="5033370" cy="2527608"/>
                    </a:xfrm>
                    <a:prstGeom prst="rect">
                      <a:avLst/>
                    </a:prstGeom>
                  </pic:spPr>
                </pic:pic>
              </a:graphicData>
            </a:graphic>
          </wp:inline>
        </w:drawing>
      </w:r>
    </w:p>
    <w:p w14:paraId="722FDA39" w14:textId="59CDCE1E" w:rsidR="00693501" w:rsidRDefault="000D3FFC" w:rsidP="000D3FFC">
      <w:pPr>
        <w:pStyle w:val="ListParagraph"/>
      </w:pPr>
      <w:r>
        <w:t xml:space="preserve">In </w:t>
      </w:r>
      <w:r w:rsidRPr="00874A21">
        <w:t xml:space="preserve">the </w:t>
      </w:r>
      <w:r w:rsidR="006062BC" w:rsidRPr="00874A21">
        <w:t>“Properties” menu</w:t>
      </w:r>
      <w:r w:rsidR="00DD5C10">
        <w:t>,</w:t>
      </w:r>
      <w:r w:rsidR="006062BC" w:rsidRPr="00874A21">
        <w:t xml:space="preserve"> c</w:t>
      </w:r>
      <w:r w:rsidR="00733B55" w:rsidRPr="00874A21">
        <w:t>hange the scale to 0</w:t>
      </w:r>
      <w:r w:rsidR="00543A13" w:rsidRPr="00874A21">
        <w:t xml:space="preserve"> (0.0000</w:t>
      </w:r>
      <w:r w:rsidR="006062BC" w:rsidRPr="00874A21">
        <w:t>). B</w:t>
      </w:r>
      <w:r w:rsidR="00693501" w:rsidRPr="00874A21">
        <w:t xml:space="preserve">ecause the default is “Lock” you can change one of the X/Y/Z values and it will make everything zero. </w:t>
      </w:r>
      <w:r w:rsidRPr="00874A21">
        <w:t>The glyph should look like the image below.</w:t>
      </w:r>
    </w:p>
    <w:p w14:paraId="30D3A250" w14:textId="77777777" w:rsidR="000D3FFC" w:rsidRDefault="00AA4245" w:rsidP="000D3FFC">
      <w:r>
        <w:rPr>
          <w:noProof/>
        </w:rPr>
        <w:drawing>
          <wp:inline distT="0" distB="0" distL="0" distR="0" wp14:anchorId="26D1E080" wp14:editId="5C9E686A">
            <wp:extent cx="5064252" cy="2616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2.png"/>
                    <pic:cNvPicPr/>
                  </pic:nvPicPr>
                  <pic:blipFill>
                    <a:blip r:embed="rId21">
                      <a:extLst>
                        <a:ext uri="{28A0092B-C50C-407E-A947-70E740481C1C}">
                          <a14:useLocalDpi xmlns:a14="http://schemas.microsoft.com/office/drawing/2010/main" val="0"/>
                        </a:ext>
                      </a:extLst>
                    </a:blip>
                    <a:stretch>
                      <a:fillRect/>
                    </a:stretch>
                  </pic:blipFill>
                  <pic:spPr>
                    <a:xfrm>
                      <a:off x="0" y="0"/>
                      <a:ext cx="5064507" cy="2616332"/>
                    </a:xfrm>
                    <a:prstGeom prst="rect">
                      <a:avLst/>
                    </a:prstGeom>
                  </pic:spPr>
                </pic:pic>
              </a:graphicData>
            </a:graphic>
          </wp:inline>
        </w:drawing>
      </w:r>
    </w:p>
    <w:p w14:paraId="4206963A" w14:textId="77777777" w:rsidR="000D3FFC" w:rsidRDefault="000D3FFC" w:rsidP="000D3FFC">
      <w:pPr>
        <w:ind w:left="720"/>
      </w:pPr>
    </w:p>
    <w:p w14:paraId="11BE0DA2" w14:textId="77777777" w:rsidR="00AA4245" w:rsidRDefault="00AA4245">
      <w:pPr>
        <w:spacing w:after="0"/>
      </w:pPr>
    </w:p>
    <w:p w14:paraId="431DBC2B" w14:textId="77777777" w:rsidR="000D3FFC" w:rsidRDefault="000D3FFC">
      <w:pPr>
        <w:spacing w:after="0"/>
        <w:rPr>
          <w:rFonts w:eastAsiaTheme="minorHAnsi"/>
          <w:color w:val="auto"/>
        </w:rPr>
      </w:pPr>
      <w:r>
        <w:br w:type="page"/>
      </w:r>
    </w:p>
    <w:p w14:paraId="66C89FED" w14:textId="702C8036" w:rsidR="00D83F83" w:rsidRDefault="000D3FFC" w:rsidP="00824AA3">
      <w:pPr>
        <w:pStyle w:val="ListParagraph"/>
      </w:pPr>
      <w:r>
        <w:lastRenderedPageBreak/>
        <w:t>Click on t</w:t>
      </w:r>
      <w:r w:rsidR="006062BC">
        <w:t>he</w:t>
      </w:r>
      <w:r w:rsidR="00693501">
        <w:t xml:space="preserve"> “Add Children” </w:t>
      </w:r>
      <w:r w:rsidR="006062BC">
        <w:t>button</w:t>
      </w:r>
      <w:r w:rsidR="00693501">
        <w:t xml:space="preserve"> </w:t>
      </w:r>
      <w:r w:rsidR="00D83F83">
        <w:t>in the “Properties” menu. The “Add Children” menu will pop</w:t>
      </w:r>
      <w:r w:rsidR="00781F96">
        <w:t xml:space="preserve"> </w:t>
      </w:r>
      <w:r w:rsidR="00D83F83">
        <w:t>up. S</w:t>
      </w:r>
      <w:r w:rsidR="00693501">
        <w:t>et the number to 1</w:t>
      </w:r>
      <w:r w:rsidR="00D83F83">
        <w:t xml:space="preserve"> and </w:t>
      </w:r>
      <w:r w:rsidR="00693501">
        <w:t>click OK</w:t>
      </w:r>
      <w:r w:rsidR="00F3569C">
        <w:t xml:space="preserve">. </w:t>
      </w:r>
    </w:p>
    <w:p w14:paraId="39AC2CED" w14:textId="77777777" w:rsidR="00D83F83" w:rsidRDefault="00D83F83" w:rsidP="00D83F83">
      <w:r>
        <w:rPr>
          <w:noProof/>
        </w:rPr>
        <w:drawing>
          <wp:inline distT="0" distB="0" distL="0" distR="0" wp14:anchorId="44188326" wp14:editId="7B6C1E12">
            <wp:extent cx="4575387" cy="34384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3.png"/>
                    <pic:cNvPicPr/>
                  </pic:nvPicPr>
                  <pic:blipFill>
                    <a:blip r:embed="rId22">
                      <a:extLst>
                        <a:ext uri="{28A0092B-C50C-407E-A947-70E740481C1C}">
                          <a14:useLocalDpi xmlns:a14="http://schemas.microsoft.com/office/drawing/2010/main" val="0"/>
                        </a:ext>
                      </a:extLst>
                    </a:blip>
                    <a:stretch>
                      <a:fillRect/>
                    </a:stretch>
                  </pic:blipFill>
                  <pic:spPr>
                    <a:xfrm>
                      <a:off x="0" y="0"/>
                      <a:ext cx="4575786" cy="3438791"/>
                    </a:xfrm>
                    <a:prstGeom prst="rect">
                      <a:avLst/>
                    </a:prstGeom>
                  </pic:spPr>
                </pic:pic>
              </a:graphicData>
            </a:graphic>
          </wp:inline>
        </w:drawing>
      </w:r>
    </w:p>
    <w:p w14:paraId="1D44542B" w14:textId="77777777" w:rsidR="000E07A8" w:rsidRDefault="000E07A8" w:rsidP="00D83F83">
      <w:r>
        <w:rPr>
          <w:noProof/>
        </w:rPr>
        <w:drawing>
          <wp:inline distT="0" distB="0" distL="0" distR="0" wp14:anchorId="7DCA8D80" wp14:editId="5EA3562B">
            <wp:extent cx="1800225" cy="7239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225" cy="723900"/>
                    </a:xfrm>
                    <a:prstGeom prst="rect">
                      <a:avLst/>
                    </a:prstGeom>
                  </pic:spPr>
                </pic:pic>
              </a:graphicData>
            </a:graphic>
          </wp:inline>
        </w:drawing>
      </w:r>
      <w:r>
        <w:rPr>
          <w:noProof/>
        </w:rPr>
        <w:drawing>
          <wp:inline distT="0" distB="0" distL="0" distR="0" wp14:anchorId="3B2D9466" wp14:editId="5EA2F2A8">
            <wp:extent cx="1359673" cy="855278"/>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6866" cy="954158"/>
                    </a:xfrm>
                    <a:prstGeom prst="rect">
                      <a:avLst/>
                    </a:prstGeom>
                  </pic:spPr>
                </pic:pic>
              </a:graphicData>
            </a:graphic>
          </wp:inline>
        </w:drawing>
      </w:r>
      <w:r>
        <w:rPr>
          <w:noProof/>
        </w:rPr>
        <w:drawing>
          <wp:inline distT="0" distB="0" distL="0" distR="0" wp14:anchorId="2C43FC90" wp14:editId="473CD882">
            <wp:extent cx="1597660" cy="852203"/>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3891" cy="876863"/>
                    </a:xfrm>
                    <a:prstGeom prst="rect">
                      <a:avLst/>
                    </a:prstGeom>
                  </pic:spPr>
                </pic:pic>
              </a:graphicData>
            </a:graphic>
          </wp:inline>
        </w:drawing>
      </w:r>
    </w:p>
    <w:p w14:paraId="615DC7D1" w14:textId="77777777" w:rsidR="00D83F83" w:rsidRDefault="00D83F83" w:rsidP="00D83F83"/>
    <w:p w14:paraId="65C780BA" w14:textId="77777777" w:rsidR="00F3569C" w:rsidRDefault="006062BC" w:rsidP="00824AA3">
      <w:pPr>
        <w:pStyle w:val="ListParagraph"/>
      </w:pPr>
      <w:r>
        <w:t>Select the</w:t>
      </w:r>
      <w:r w:rsidR="00543A13">
        <w:t xml:space="preserve"> first </w:t>
      </w:r>
      <w:r w:rsidR="00543A13" w:rsidRPr="00543A13">
        <w:rPr>
          <w:b/>
        </w:rPr>
        <w:t>Torus:Torus</w:t>
      </w:r>
      <w:r w:rsidR="00693501">
        <w:t xml:space="preserve"> </w:t>
      </w:r>
      <w:r>
        <w:t xml:space="preserve">listed in the “Glyph Tree” </w:t>
      </w:r>
      <w:r w:rsidR="00693501">
        <w:t xml:space="preserve">and change its </w:t>
      </w:r>
      <w:r w:rsidR="00693501" w:rsidRPr="00781F96">
        <w:rPr>
          <w:b/>
        </w:rPr>
        <w:t>Scale</w:t>
      </w:r>
      <w:r w:rsidR="00693501">
        <w:t xml:space="preserve"> to 0.6</w:t>
      </w:r>
      <w:r w:rsidR="00F3569C">
        <w:t xml:space="preserve">. </w:t>
      </w:r>
    </w:p>
    <w:p w14:paraId="31A25DAD" w14:textId="77777777" w:rsidR="00693501" w:rsidRDefault="00F3569C" w:rsidP="00F3569C">
      <w:pPr>
        <w:pStyle w:val="ListParagraph"/>
        <w:numPr>
          <w:ilvl w:val="1"/>
          <w:numId w:val="18"/>
        </w:numPr>
      </w:pPr>
      <w:r>
        <w:t>Change the “Color” to Magenta listed in the dropdown menu.</w:t>
      </w:r>
    </w:p>
    <w:p w14:paraId="3CF08439" w14:textId="77777777" w:rsidR="00F3569C" w:rsidRDefault="006062BC" w:rsidP="00F3569C">
      <w:pPr>
        <w:pStyle w:val="ListParagraph"/>
      </w:pPr>
      <w:r>
        <w:t>Select</w:t>
      </w:r>
      <w:r w:rsidR="00543A13">
        <w:t xml:space="preserve"> the second </w:t>
      </w:r>
      <w:r w:rsidR="00543A13" w:rsidRPr="00543A13">
        <w:rPr>
          <w:b/>
        </w:rPr>
        <w:t>Torus:Torus</w:t>
      </w:r>
      <w:r w:rsidR="00693501">
        <w:t xml:space="preserve"> </w:t>
      </w:r>
      <w:r w:rsidR="00543A13">
        <w:t xml:space="preserve">and change its </w:t>
      </w:r>
      <w:r w:rsidR="00543A13" w:rsidRPr="00781F96">
        <w:rPr>
          <w:b/>
        </w:rPr>
        <w:t>Shape</w:t>
      </w:r>
      <w:r w:rsidR="00543A13">
        <w:t xml:space="preserve"> to </w:t>
      </w:r>
      <w:r w:rsidR="00543A13" w:rsidRPr="00543A13">
        <w:rPr>
          <w:b/>
        </w:rPr>
        <w:t>Sphere</w:t>
      </w:r>
      <w:r w:rsidR="00693501">
        <w:t xml:space="preserve">. </w:t>
      </w:r>
    </w:p>
    <w:p w14:paraId="720D5865" w14:textId="49C07DCE" w:rsidR="00F3569C" w:rsidRDefault="00EE7D5B" w:rsidP="00F3569C">
      <w:pPr>
        <w:pStyle w:val="ListParagraph"/>
        <w:numPr>
          <w:ilvl w:val="1"/>
          <w:numId w:val="18"/>
        </w:numPr>
      </w:pPr>
      <w:r>
        <w:t>Uncheck “</w:t>
      </w:r>
      <w:r w:rsidRPr="00543A13">
        <w:t>Lock</w:t>
      </w:r>
      <w:r>
        <w:t>”, t</w:t>
      </w:r>
      <w:r w:rsidR="00543A13">
        <w:t xml:space="preserve">hen </w:t>
      </w:r>
      <w:r w:rsidR="00F3569C">
        <w:t>change</w:t>
      </w:r>
      <w:r w:rsidR="00543A13">
        <w:t xml:space="preserve"> </w:t>
      </w:r>
      <w:r w:rsidR="00F3569C">
        <w:t>“</w:t>
      </w:r>
      <w:r w:rsidR="00543A13">
        <w:t>Scale</w:t>
      </w:r>
      <w:r w:rsidR="00F3569C">
        <w:t xml:space="preserve">” </w:t>
      </w:r>
      <w:r w:rsidR="00693501">
        <w:t xml:space="preserve">and </w:t>
      </w:r>
      <w:r w:rsidR="00543A13">
        <w:t xml:space="preserve">change the settings to: </w:t>
      </w:r>
      <w:r w:rsidR="00693501">
        <w:t>X=0.5, Y=0.5, Z=0.25</w:t>
      </w:r>
      <w:r w:rsidR="00F3569C">
        <w:t xml:space="preserve">. </w:t>
      </w:r>
    </w:p>
    <w:p w14:paraId="050504CB" w14:textId="77777777" w:rsidR="00693501" w:rsidRDefault="00F3569C" w:rsidP="00F3569C">
      <w:pPr>
        <w:pStyle w:val="ListParagraph"/>
        <w:numPr>
          <w:ilvl w:val="1"/>
          <w:numId w:val="18"/>
        </w:numPr>
      </w:pPr>
      <w:r>
        <w:t>Change the “Color” to White listed in the dropdown menu.</w:t>
      </w:r>
    </w:p>
    <w:p w14:paraId="2C959B04" w14:textId="763F7DE4" w:rsidR="00543A13" w:rsidRDefault="00693501" w:rsidP="00543A13">
      <w:pPr>
        <w:pStyle w:val="NOTE"/>
      </w:pPr>
      <w:r w:rsidRPr="00543A13">
        <w:rPr>
          <w:b/>
        </w:rPr>
        <w:t>NOTE</w:t>
      </w:r>
      <w:r>
        <w:t>: Changing the X/Y/Z will carry over to all Children of the glyph element. We are using a pill shape here because it’s easier to stack glyphs over time with a narrower shape profile</w:t>
      </w:r>
      <w:r w:rsidR="00543A13">
        <w:t>.</w:t>
      </w:r>
    </w:p>
    <w:p w14:paraId="0268B5EF" w14:textId="78A72A37" w:rsidR="00693501" w:rsidRDefault="006B6716" w:rsidP="00543A13">
      <w:pPr>
        <w:pStyle w:val="NOTE"/>
      </w:pPr>
      <w:r>
        <w:t xml:space="preserve">You </w:t>
      </w:r>
      <w:r w:rsidR="00EE7D5B">
        <w:t xml:space="preserve">can </w:t>
      </w:r>
      <w:r>
        <w:t xml:space="preserve">also change the transparency to 0 from 255 but in this example it makes no difference. </w:t>
      </w:r>
    </w:p>
    <w:p w14:paraId="06183E43" w14:textId="77777777" w:rsidR="00D83F83" w:rsidRDefault="00D83F83">
      <w:pPr>
        <w:spacing w:after="0"/>
        <w:rPr>
          <w:bCs/>
          <w:i/>
        </w:rPr>
      </w:pPr>
      <w:r>
        <w:br w:type="page"/>
      </w:r>
    </w:p>
    <w:p w14:paraId="6B1938CD" w14:textId="77777777" w:rsidR="00B82158" w:rsidRDefault="00B82158" w:rsidP="00543A13">
      <w:pPr>
        <w:pStyle w:val="Heading2"/>
      </w:pPr>
      <w:bookmarkStart w:id="124" w:name="_Toc288823900"/>
      <w:bookmarkStart w:id="125" w:name="_Toc288897961"/>
      <w:r>
        <w:lastRenderedPageBreak/>
        <w:t xml:space="preserve">Step </w:t>
      </w:r>
      <w:r w:rsidR="004568BD">
        <w:t>6</w:t>
      </w:r>
      <w:r w:rsidR="00543A13">
        <w:t>:</w:t>
      </w:r>
      <w:r w:rsidR="00543A13" w:rsidRPr="00543A13">
        <w:t xml:space="preserve"> </w:t>
      </w:r>
      <w:r w:rsidR="00543A13">
        <w:t>Create a branch / child for the medal counts</w:t>
      </w:r>
      <w:bookmarkEnd w:id="124"/>
      <w:bookmarkEnd w:id="125"/>
      <w:r w:rsidR="00543A13">
        <w:t xml:space="preserve"> </w:t>
      </w:r>
    </w:p>
    <w:p w14:paraId="41A5049A" w14:textId="1158DE3F" w:rsidR="00693501" w:rsidRDefault="00F96355" w:rsidP="00D83F83">
      <w:pPr>
        <w:pStyle w:val="ListParagraph"/>
      </w:pPr>
      <w:r>
        <w:rPr>
          <w:noProof/>
        </w:rPr>
        <w:drawing>
          <wp:anchor distT="0" distB="0" distL="114300" distR="114300" simplePos="0" relativeHeight="251663360" behindDoc="0" locked="0" layoutInCell="1" allowOverlap="1" wp14:anchorId="044AD5E9" wp14:editId="45FD0796">
            <wp:simplePos x="0" y="0"/>
            <wp:positionH relativeFrom="margin">
              <wp:posOffset>3886200</wp:posOffset>
            </wp:positionH>
            <wp:positionV relativeFrom="margin">
              <wp:posOffset>685800</wp:posOffset>
            </wp:positionV>
            <wp:extent cx="1371600" cy="1163955"/>
            <wp:effectExtent l="0" t="0" r="0" b="444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371600" cy="1163955"/>
                    </a:xfrm>
                    <a:prstGeom prst="rect">
                      <a:avLst/>
                    </a:prstGeom>
                  </pic:spPr>
                </pic:pic>
              </a:graphicData>
            </a:graphic>
            <wp14:sizeRelH relativeFrom="page">
              <wp14:pctWidth>0</wp14:pctWidth>
            </wp14:sizeRelH>
            <wp14:sizeRelV relativeFrom="page">
              <wp14:pctHeight>0</wp14:pctHeight>
            </wp14:sizeRelV>
          </wp:anchor>
        </w:drawing>
      </w:r>
      <w:r w:rsidR="00DD33B3">
        <w:t>A</w:t>
      </w:r>
      <w:r w:rsidR="003B49BC">
        <w:t xml:space="preserve">dd a branch for the medal count shapes. </w:t>
      </w:r>
      <w:r w:rsidR="00676F76">
        <w:t xml:space="preserve">Select the top </w:t>
      </w:r>
      <w:r w:rsidR="00693501" w:rsidRPr="00781F96">
        <w:rPr>
          <w:b/>
        </w:rPr>
        <w:t>Torus: Torus</w:t>
      </w:r>
      <w:r w:rsidR="00693501">
        <w:t xml:space="preserve"> </w:t>
      </w:r>
      <w:r w:rsidR="00693501" w:rsidRPr="009E7ACC">
        <w:sym w:font="Wingdings" w:char="F0E8"/>
      </w:r>
      <w:r w:rsidR="00693501">
        <w:t xml:space="preserve"> Add Children: 1</w:t>
      </w:r>
      <w:r w:rsidR="003B49BC">
        <w:t xml:space="preserve"> and change the </w:t>
      </w:r>
      <w:r w:rsidR="00676F76">
        <w:t>attributes to</w:t>
      </w:r>
      <w:r w:rsidR="003B49BC">
        <w:t xml:space="preserve">: </w:t>
      </w:r>
      <w:r w:rsidR="003B49BC" w:rsidRPr="00781F96">
        <w:rPr>
          <w:b/>
        </w:rPr>
        <w:t>Shape: Cylinder</w:t>
      </w:r>
      <w:r w:rsidR="00F3569C">
        <w:t xml:space="preserve">, </w:t>
      </w:r>
      <w:r w:rsidR="00693501" w:rsidRPr="00781F96">
        <w:rPr>
          <w:b/>
        </w:rPr>
        <w:t>Topol</w:t>
      </w:r>
      <w:r w:rsidR="003B49BC" w:rsidRPr="00781F96">
        <w:rPr>
          <w:b/>
        </w:rPr>
        <w:t>ogy: Rod</w:t>
      </w:r>
      <w:r w:rsidR="00F3569C">
        <w:t xml:space="preserve">, </w:t>
      </w:r>
      <w:r w:rsidR="003B49BC" w:rsidRPr="00781F96">
        <w:rPr>
          <w:b/>
        </w:rPr>
        <w:t>Alpha</w:t>
      </w:r>
      <w:r w:rsidR="003B49BC">
        <w:t>:25 (opacity)</w:t>
      </w:r>
      <w:r w:rsidR="00F3569C">
        <w:t xml:space="preserve">, </w:t>
      </w:r>
      <w:r w:rsidR="00693501" w:rsidRPr="00781F96">
        <w:rPr>
          <w:b/>
        </w:rPr>
        <w:t>Scale</w:t>
      </w:r>
      <w:r w:rsidR="00693501">
        <w:t>:0.75</w:t>
      </w:r>
    </w:p>
    <w:p w14:paraId="72AE677A" w14:textId="77777777" w:rsidR="00D83F83" w:rsidRDefault="00D83F83" w:rsidP="00D83F83">
      <w:pPr>
        <w:ind w:left="720"/>
      </w:pPr>
    </w:p>
    <w:p w14:paraId="27C4A3DD" w14:textId="77777777" w:rsidR="00D83F83" w:rsidRDefault="00D83F83" w:rsidP="00D83F83">
      <w:pPr>
        <w:ind w:left="720"/>
      </w:pPr>
    </w:p>
    <w:p w14:paraId="3DCF2888" w14:textId="7CCD91C7" w:rsidR="00693501" w:rsidRDefault="00676F76" w:rsidP="00676F76">
      <w:pPr>
        <w:pStyle w:val="ListParagraph"/>
      </w:pPr>
      <w:r>
        <w:t xml:space="preserve">Select the </w:t>
      </w:r>
      <w:r w:rsidR="00693501" w:rsidRPr="003B49BC">
        <w:rPr>
          <w:b/>
        </w:rPr>
        <w:t>Cylinder: Rod</w:t>
      </w:r>
      <w:r w:rsidR="00693501">
        <w:t xml:space="preserve"> </w:t>
      </w:r>
      <w:r>
        <w:t xml:space="preserve">that you just made </w:t>
      </w:r>
      <w:r w:rsidR="00693501" w:rsidRPr="009E7ACC">
        <w:sym w:font="Wingdings" w:char="F0E8"/>
      </w:r>
      <w:r w:rsidR="00693501">
        <w:t xml:space="preserve"> Add Children: 4</w:t>
      </w:r>
      <w:r>
        <w:t xml:space="preserve">. </w:t>
      </w:r>
      <w:r w:rsidR="003B49BC">
        <w:t xml:space="preserve">Leave the </w:t>
      </w:r>
      <w:r>
        <w:t xml:space="preserve">default </w:t>
      </w:r>
      <w:r w:rsidR="00F96355">
        <w:t>settings,</w:t>
      </w:r>
      <w:r w:rsidR="003B49BC">
        <w:t xml:space="preserve"> </w:t>
      </w:r>
      <w:r w:rsidR="004568BD">
        <w:t>as</w:t>
      </w:r>
      <w:r>
        <w:t xml:space="preserve"> we will change them individually.</w:t>
      </w:r>
    </w:p>
    <w:p w14:paraId="4F52BBAD" w14:textId="77777777" w:rsidR="00693501" w:rsidRDefault="00676F76" w:rsidP="004568BD">
      <w:pPr>
        <w:pStyle w:val="ListParagraph"/>
        <w:numPr>
          <w:ilvl w:val="1"/>
          <w:numId w:val="18"/>
        </w:numPr>
      </w:pPr>
      <w:r>
        <w:t xml:space="preserve">Select the top </w:t>
      </w:r>
      <w:r w:rsidR="003B49BC" w:rsidRPr="004568BD">
        <w:rPr>
          <w:b/>
        </w:rPr>
        <w:t>Torus: Torus</w:t>
      </w:r>
      <w:r>
        <w:t xml:space="preserve"> and change it to:</w:t>
      </w:r>
      <w:r w:rsidR="00693501">
        <w:t xml:space="preserve"> </w:t>
      </w:r>
      <w:r w:rsidRPr="00781F96">
        <w:rPr>
          <w:b/>
        </w:rPr>
        <w:t>Shape</w:t>
      </w:r>
      <w:r>
        <w:t>:</w:t>
      </w:r>
      <w:r w:rsidR="003B49BC">
        <w:t xml:space="preserve"> Icosahedron</w:t>
      </w:r>
      <w:r w:rsidR="004568BD">
        <w:t xml:space="preserve">, </w:t>
      </w:r>
      <w:r w:rsidR="003B49BC" w:rsidRPr="00781F96">
        <w:rPr>
          <w:b/>
        </w:rPr>
        <w:t>Topology</w:t>
      </w:r>
      <w:r w:rsidR="003B49BC">
        <w:t>: Torus</w:t>
      </w:r>
      <w:r w:rsidR="004568BD">
        <w:t xml:space="preserve">, </w:t>
      </w:r>
      <w:r w:rsidR="003B49BC" w:rsidRPr="00781F96">
        <w:rPr>
          <w:b/>
        </w:rPr>
        <w:t>Color</w:t>
      </w:r>
      <w:r w:rsidR="003B49BC">
        <w:t>: Blue</w:t>
      </w:r>
      <w:r w:rsidR="004568BD">
        <w:t xml:space="preserve">, </w:t>
      </w:r>
      <w:r w:rsidR="00693501" w:rsidRPr="00781F96">
        <w:rPr>
          <w:b/>
        </w:rPr>
        <w:t>Scale</w:t>
      </w:r>
      <w:r w:rsidR="00693501">
        <w:t>: 3.0</w:t>
      </w:r>
    </w:p>
    <w:p w14:paraId="33F6C69F" w14:textId="77777777" w:rsidR="00693501" w:rsidRDefault="00676F76" w:rsidP="00676F76">
      <w:pPr>
        <w:pStyle w:val="ListParagraph"/>
        <w:numPr>
          <w:ilvl w:val="1"/>
          <w:numId w:val="18"/>
        </w:numPr>
      </w:pPr>
      <w:r>
        <w:t xml:space="preserve">Select the </w:t>
      </w:r>
      <w:r w:rsidR="004568BD">
        <w:t>second</w:t>
      </w:r>
      <w:r>
        <w:t xml:space="preserve"> </w:t>
      </w:r>
      <w:r w:rsidR="004568BD" w:rsidRPr="004568BD">
        <w:rPr>
          <w:b/>
        </w:rPr>
        <w:t>Torus: Torus</w:t>
      </w:r>
      <w:r w:rsidR="004568BD">
        <w:t xml:space="preserve"> on the list </w:t>
      </w:r>
      <w:r>
        <w:t xml:space="preserve">and change it to: </w:t>
      </w:r>
      <w:r w:rsidR="00693501" w:rsidRPr="00781F96">
        <w:rPr>
          <w:b/>
        </w:rPr>
        <w:t>Shape/Top</w:t>
      </w:r>
      <w:r w:rsidR="00693501">
        <w:t xml:space="preserve">: Torus, </w:t>
      </w:r>
      <w:r w:rsidR="00693501" w:rsidRPr="00781F96">
        <w:rPr>
          <w:b/>
        </w:rPr>
        <w:t>Color</w:t>
      </w:r>
      <w:r w:rsidR="00693501">
        <w:t xml:space="preserve">: Bronze, </w:t>
      </w:r>
      <w:r w:rsidR="00693501" w:rsidRPr="00781F96">
        <w:rPr>
          <w:b/>
        </w:rPr>
        <w:t>Position</w:t>
      </w:r>
      <w:r w:rsidR="00693501">
        <w:t xml:space="preserve">: X= -150°, </w:t>
      </w:r>
      <w:r w:rsidR="00693501" w:rsidRPr="00781F96">
        <w:rPr>
          <w:b/>
        </w:rPr>
        <w:t>Scale</w:t>
      </w:r>
      <w:r w:rsidR="00693501">
        <w:t>:3.0</w:t>
      </w:r>
    </w:p>
    <w:p w14:paraId="1D2E9562" w14:textId="77777777" w:rsidR="00693501" w:rsidRDefault="004568BD" w:rsidP="00676F76">
      <w:pPr>
        <w:pStyle w:val="ListParagraph"/>
        <w:numPr>
          <w:ilvl w:val="1"/>
          <w:numId w:val="18"/>
        </w:numPr>
      </w:pPr>
      <w:r>
        <w:t xml:space="preserve">Select the third </w:t>
      </w:r>
      <w:r w:rsidRPr="004568BD">
        <w:rPr>
          <w:b/>
        </w:rPr>
        <w:t>Torus: Torus</w:t>
      </w:r>
      <w:r>
        <w:t xml:space="preserve"> and change it to: </w:t>
      </w:r>
      <w:r w:rsidR="00693501" w:rsidRPr="00781F96">
        <w:rPr>
          <w:b/>
        </w:rPr>
        <w:t>Shape/Top</w:t>
      </w:r>
      <w:r w:rsidR="00693501">
        <w:t xml:space="preserve">: Torus, </w:t>
      </w:r>
      <w:r w:rsidR="00693501" w:rsidRPr="00781F96">
        <w:rPr>
          <w:b/>
        </w:rPr>
        <w:t>Color</w:t>
      </w:r>
      <w:r w:rsidR="00693501">
        <w:t xml:space="preserve">: Silver, </w:t>
      </w:r>
      <w:r w:rsidR="00693501" w:rsidRPr="00781F96">
        <w:rPr>
          <w:b/>
        </w:rPr>
        <w:t>Position</w:t>
      </w:r>
      <w:r w:rsidR="00693501">
        <w:t xml:space="preserve">: X= -120°, </w:t>
      </w:r>
      <w:r w:rsidR="00693501" w:rsidRPr="00781F96">
        <w:rPr>
          <w:b/>
        </w:rPr>
        <w:t>Scale</w:t>
      </w:r>
      <w:r w:rsidR="00693501">
        <w:t>:3.0</w:t>
      </w:r>
    </w:p>
    <w:p w14:paraId="1F259F5B" w14:textId="77777777" w:rsidR="00693501" w:rsidRDefault="004568BD" w:rsidP="00676F76">
      <w:pPr>
        <w:pStyle w:val="ListParagraph"/>
        <w:numPr>
          <w:ilvl w:val="1"/>
          <w:numId w:val="18"/>
        </w:numPr>
      </w:pPr>
      <w:r>
        <w:t xml:space="preserve">Select the fourth </w:t>
      </w:r>
      <w:r w:rsidRPr="004568BD">
        <w:rPr>
          <w:b/>
        </w:rPr>
        <w:t>Torus: Torus</w:t>
      </w:r>
      <w:r>
        <w:t xml:space="preserve"> and change it to: </w:t>
      </w:r>
      <w:r w:rsidR="00693501" w:rsidRPr="00781F96">
        <w:rPr>
          <w:b/>
        </w:rPr>
        <w:t>Shape/Top</w:t>
      </w:r>
      <w:r w:rsidR="00693501">
        <w:t xml:space="preserve">: Torus, </w:t>
      </w:r>
      <w:r w:rsidR="00693501" w:rsidRPr="00781F96">
        <w:rPr>
          <w:b/>
        </w:rPr>
        <w:t>Color</w:t>
      </w:r>
      <w:r w:rsidR="00693501">
        <w:t xml:space="preserve">: Gold, </w:t>
      </w:r>
      <w:r w:rsidR="00693501" w:rsidRPr="00781F96">
        <w:rPr>
          <w:b/>
        </w:rPr>
        <w:t>Position</w:t>
      </w:r>
      <w:r w:rsidR="00693501">
        <w:t xml:space="preserve">: X= -90°, </w:t>
      </w:r>
      <w:r w:rsidR="00693501" w:rsidRPr="00781F96">
        <w:rPr>
          <w:b/>
        </w:rPr>
        <w:t>Scale</w:t>
      </w:r>
      <w:r w:rsidR="00693501">
        <w:t>:3.0</w:t>
      </w:r>
    </w:p>
    <w:p w14:paraId="015F15DE" w14:textId="77777777" w:rsidR="00693501" w:rsidRDefault="00693501" w:rsidP="00676F76">
      <w:pPr>
        <w:pStyle w:val="NOTE"/>
      </w:pPr>
      <w:r w:rsidRPr="00676F76">
        <w:rPr>
          <w:b/>
        </w:rPr>
        <w:t>NOTE</w:t>
      </w:r>
      <w:r w:rsidRPr="00676F76">
        <w:t>:</w:t>
      </w:r>
      <w:r>
        <w:t xml:space="preserve"> The X position in Torus topology will let you move glyph elements up and down on the -180 </w:t>
      </w:r>
      <w:r w:rsidRPr="00373877">
        <w:sym w:font="Wingdings" w:char="F0F3"/>
      </w:r>
      <w:r>
        <w:t xml:space="preserve"> 180 degree range. </w:t>
      </w:r>
    </w:p>
    <w:p w14:paraId="37D694C7" w14:textId="77777777" w:rsidR="00F96355" w:rsidRDefault="00F96355" w:rsidP="00676F76">
      <w:pPr>
        <w:pStyle w:val="NOTE"/>
      </w:pPr>
      <w:r>
        <w:rPr>
          <w:noProof/>
        </w:rPr>
        <w:drawing>
          <wp:inline distT="0" distB="0" distL="0" distR="0" wp14:anchorId="1718EB53" wp14:editId="32087CDC">
            <wp:extent cx="6378082" cy="249766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step7.png"/>
                    <pic:cNvPicPr/>
                  </pic:nvPicPr>
                  <pic:blipFill>
                    <a:blip r:embed="rId27">
                      <a:extLst>
                        <a:ext uri="{28A0092B-C50C-407E-A947-70E740481C1C}">
                          <a14:useLocalDpi xmlns:a14="http://schemas.microsoft.com/office/drawing/2010/main" val="0"/>
                        </a:ext>
                      </a:extLst>
                    </a:blip>
                    <a:stretch>
                      <a:fillRect/>
                    </a:stretch>
                  </pic:blipFill>
                  <pic:spPr>
                    <a:xfrm>
                      <a:off x="0" y="0"/>
                      <a:ext cx="6378082" cy="2497667"/>
                    </a:xfrm>
                    <a:prstGeom prst="rect">
                      <a:avLst/>
                    </a:prstGeom>
                  </pic:spPr>
                </pic:pic>
              </a:graphicData>
            </a:graphic>
          </wp:inline>
        </w:drawing>
      </w:r>
    </w:p>
    <w:p w14:paraId="3E1679CD" w14:textId="77777777" w:rsidR="00F96355" w:rsidRDefault="00F96355">
      <w:pPr>
        <w:spacing w:after="0"/>
        <w:rPr>
          <w:bCs/>
          <w:i/>
        </w:rPr>
      </w:pPr>
      <w:r>
        <w:br w:type="page"/>
      </w:r>
    </w:p>
    <w:p w14:paraId="7F4B74CD" w14:textId="77777777" w:rsidR="004568BD" w:rsidRDefault="004568BD" w:rsidP="004568BD">
      <w:pPr>
        <w:pStyle w:val="Heading2"/>
      </w:pPr>
      <w:bookmarkStart w:id="126" w:name="_Toc288823901"/>
      <w:bookmarkStart w:id="127" w:name="_Toc288897962"/>
      <w:r>
        <w:lastRenderedPageBreak/>
        <w:t>Step 7:</w:t>
      </w:r>
      <w:r w:rsidRPr="00543A13">
        <w:t xml:space="preserve"> </w:t>
      </w:r>
      <w:r>
        <w:t>create an element for age</w:t>
      </w:r>
      <w:bookmarkEnd w:id="126"/>
      <w:bookmarkEnd w:id="127"/>
      <w:r>
        <w:t xml:space="preserve">  </w:t>
      </w:r>
    </w:p>
    <w:p w14:paraId="0CCCD9AE" w14:textId="77777777" w:rsidR="00693501" w:rsidRDefault="004568BD" w:rsidP="00FB1E09">
      <w:pPr>
        <w:pStyle w:val="ListParagraph"/>
      </w:pPr>
      <w:r>
        <w:t xml:space="preserve">Select the (second one down) </w:t>
      </w:r>
      <w:r w:rsidR="00693501" w:rsidRPr="004568BD">
        <w:rPr>
          <w:b/>
        </w:rPr>
        <w:t>Torus: Torus</w:t>
      </w:r>
      <w:r>
        <w:t xml:space="preserve"> listed on “Glyph Tree”</w:t>
      </w:r>
      <w:r w:rsidR="00693501">
        <w:t xml:space="preserve"> </w:t>
      </w:r>
      <w:r w:rsidR="00693501" w:rsidRPr="00373877">
        <w:sym w:font="Wingdings" w:char="F0E8"/>
      </w:r>
      <w:r w:rsidR="00693501">
        <w:t xml:space="preserve"> Add Children:1</w:t>
      </w:r>
    </w:p>
    <w:p w14:paraId="29C7AFC5" w14:textId="77777777" w:rsidR="00693501" w:rsidRDefault="004568BD" w:rsidP="006B6716">
      <w:pPr>
        <w:pStyle w:val="ListParagraph"/>
      </w:pPr>
      <w:r>
        <w:t xml:space="preserve">Select that new shape </w:t>
      </w:r>
      <w:r w:rsidR="000776B1">
        <w:t>and change the default settings</w:t>
      </w:r>
      <w:r>
        <w:t xml:space="preserve">: </w:t>
      </w:r>
      <w:r w:rsidR="00693501" w:rsidRPr="00781F96">
        <w:rPr>
          <w:b/>
        </w:rPr>
        <w:t>Shape</w:t>
      </w:r>
      <w:r w:rsidR="00693501">
        <w:t xml:space="preserve">: Cylinder, </w:t>
      </w:r>
      <w:r w:rsidR="00693501" w:rsidRPr="00781F96">
        <w:rPr>
          <w:b/>
        </w:rPr>
        <w:t>Topology</w:t>
      </w:r>
      <w:r w:rsidR="00693501">
        <w:t xml:space="preserve">: Torus, </w:t>
      </w:r>
      <w:r w:rsidR="00693501" w:rsidRPr="00781F96">
        <w:rPr>
          <w:b/>
        </w:rPr>
        <w:t>Scale</w:t>
      </w:r>
      <w:r w:rsidR="00693501">
        <w:t xml:space="preserve">: 1.0, </w:t>
      </w:r>
      <w:r w:rsidR="00693501" w:rsidRPr="00781F96">
        <w:rPr>
          <w:b/>
        </w:rPr>
        <w:t>Position</w:t>
      </w:r>
      <w:r w:rsidR="00693501">
        <w:t>: X=180°</w:t>
      </w:r>
      <w:r>
        <w:t xml:space="preserve">, </w:t>
      </w:r>
      <w:r w:rsidRPr="00781F96">
        <w:rPr>
          <w:b/>
        </w:rPr>
        <w:t>Color</w:t>
      </w:r>
      <w:r>
        <w:t>: Green</w:t>
      </w:r>
    </w:p>
    <w:p w14:paraId="6CAEDDF3" w14:textId="77777777" w:rsidR="00B82158" w:rsidRDefault="00B82158" w:rsidP="00AD4C97">
      <w:pPr>
        <w:pStyle w:val="Heading2"/>
      </w:pPr>
      <w:bookmarkStart w:id="128" w:name="_Toc288823902"/>
      <w:bookmarkStart w:id="129" w:name="_Toc288897963"/>
      <w:r>
        <w:t xml:space="preserve">STEP </w:t>
      </w:r>
      <w:r w:rsidR="004568BD">
        <w:t>8: We’re done</w:t>
      </w:r>
      <w:r w:rsidR="000776B1">
        <w:t xml:space="preserve"> building the glyph</w:t>
      </w:r>
      <w:bookmarkEnd w:id="128"/>
      <w:bookmarkEnd w:id="129"/>
    </w:p>
    <w:p w14:paraId="0B8594C3" w14:textId="77777777" w:rsidR="00B82158" w:rsidRDefault="00693501" w:rsidP="005E0C8C">
      <w:pPr>
        <w:pStyle w:val="Heading4"/>
      </w:pPr>
      <w:bookmarkStart w:id="130" w:name="_Toc288823903"/>
      <w:r w:rsidRPr="00B82158">
        <w:t>Save the glyph under any name</w:t>
      </w:r>
      <w:bookmarkEnd w:id="130"/>
      <w:r w:rsidRPr="00B82158">
        <w:t xml:space="preserve"> </w:t>
      </w:r>
    </w:p>
    <w:p w14:paraId="1EA8BC75" w14:textId="77777777" w:rsidR="00693501" w:rsidRDefault="00693501" w:rsidP="00B82158">
      <w:r w:rsidRPr="00B82158">
        <w:t>In this example we use “Sample glyph.sgt”</w:t>
      </w:r>
      <w:r w:rsidR="00B82158">
        <w:t xml:space="preserve">. </w:t>
      </w:r>
      <w:r>
        <w:t>At this point we are ready to move to the Data Mapper stage</w:t>
      </w:r>
      <w:r w:rsidR="00B82158">
        <w:t>.</w:t>
      </w:r>
      <w:r w:rsidR="00F96355">
        <w:t xml:space="preserve"> The image</w:t>
      </w:r>
      <w:r w:rsidR="006078EE">
        <w:t>s</w:t>
      </w:r>
      <w:r w:rsidR="00F96355">
        <w:t xml:space="preserve"> below </w:t>
      </w:r>
      <w:r w:rsidR="006078EE">
        <w:t>are</w:t>
      </w:r>
      <w:r w:rsidR="00F96355">
        <w:t xml:space="preserve"> what your finished glyph should look like</w:t>
      </w:r>
      <w:r w:rsidR="006078EE">
        <w:t>:</w:t>
      </w:r>
    </w:p>
    <w:p w14:paraId="4A529026" w14:textId="77777777" w:rsidR="00F96355" w:rsidRDefault="004474DF" w:rsidP="00B82158">
      <w:r>
        <w:rPr>
          <w:noProof/>
        </w:rPr>
        <w:drawing>
          <wp:anchor distT="0" distB="0" distL="114300" distR="114300" simplePos="0" relativeHeight="251664384" behindDoc="0" locked="0" layoutInCell="1" allowOverlap="1" wp14:anchorId="0AAAD61F" wp14:editId="56E520B4">
            <wp:simplePos x="0" y="0"/>
            <wp:positionH relativeFrom="margin">
              <wp:posOffset>457200</wp:posOffset>
            </wp:positionH>
            <wp:positionV relativeFrom="margin">
              <wp:posOffset>2514600</wp:posOffset>
            </wp:positionV>
            <wp:extent cx="2405380" cy="1371600"/>
            <wp:effectExtent l="0" t="0" r="762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05380" cy="1371600"/>
                    </a:xfrm>
                    <a:prstGeom prst="rect">
                      <a:avLst/>
                    </a:prstGeom>
                  </pic:spPr>
                </pic:pic>
              </a:graphicData>
            </a:graphic>
            <wp14:sizeRelH relativeFrom="margin">
              <wp14:pctWidth>0</wp14:pctWidth>
            </wp14:sizeRelH>
            <wp14:sizeRelV relativeFrom="margin">
              <wp14:pctHeight>0</wp14:pctHeight>
            </wp14:sizeRelV>
          </wp:anchor>
        </w:drawing>
      </w:r>
      <w:r w:rsidR="00F96355">
        <w:rPr>
          <w:noProof/>
        </w:rPr>
        <w:drawing>
          <wp:anchor distT="0" distB="0" distL="114300" distR="114300" simplePos="0" relativeHeight="251665408" behindDoc="0" locked="0" layoutInCell="1" allowOverlap="1" wp14:anchorId="2F247122" wp14:editId="2414F3BB">
            <wp:simplePos x="0" y="0"/>
            <wp:positionH relativeFrom="margin">
              <wp:posOffset>3200400</wp:posOffset>
            </wp:positionH>
            <wp:positionV relativeFrom="margin">
              <wp:posOffset>2514600</wp:posOffset>
            </wp:positionV>
            <wp:extent cx="2797810" cy="13716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797810" cy="1371600"/>
                    </a:xfrm>
                    <a:prstGeom prst="rect">
                      <a:avLst/>
                    </a:prstGeom>
                  </pic:spPr>
                </pic:pic>
              </a:graphicData>
            </a:graphic>
            <wp14:sizeRelH relativeFrom="margin">
              <wp14:pctWidth>0</wp14:pctWidth>
            </wp14:sizeRelH>
            <wp14:sizeRelV relativeFrom="margin">
              <wp14:pctHeight>0</wp14:pctHeight>
            </wp14:sizeRelV>
          </wp:anchor>
        </w:drawing>
      </w:r>
    </w:p>
    <w:p w14:paraId="5C70CBC2" w14:textId="77777777" w:rsidR="00F96355" w:rsidRDefault="00F96355">
      <w:pPr>
        <w:spacing w:after="0"/>
      </w:pPr>
    </w:p>
    <w:p w14:paraId="6E45B607" w14:textId="77777777" w:rsidR="00F96355" w:rsidRDefault="00F96355" w:rsidP="00B82158"/>
    <w:p w14:paraId="0365219C" w14:textId="77777777" w:rsidR="004474DF" w:rsidRDefault="004474DF" w:rsidP="00B82158"/>
    <w:p w14:paraId="59C702E9" w14:textId="77777777" w:rsidR="004474DF" w:rsidRDefault="004474DF" w:rsidP="00B82158"/>
    <w:p w14:paraId="42C7890C" w14:textId="77777777" w:rsidR="004474DF" w:rsidRDefault="004474DF" w:rsidP="00B82158"/>
    <w:p w14:paraId="7BE17A7B" w14:textId="77777777" w:rsidR="004474DF" w:rsidRDefault="004474DF" w:rsidP="00B82158"/>
    <w:p w14:paraId="1424BAD2" w14:textId="77777777" w:rsidR="004474DF" w:rsidRDefault="004474DF" w:rsidP="00B82158"/>
    <w:p w14:paraId="601FC0C3" w14:textId="77777777" w:rsidR="004474DF" w:rsidRDefault="004474DF" w:rsidP="00B82158">
      <w:r>
        <w:rPr>
          <w:noProof/>
        </w:rPr>
        <w:drawing>
          <wp:inline distT="0" distB="0" distL="0" distR="0" wp14:anchorId="52D70042" wp14:editId="1D31CE14">
            <wp:extent cx="5852160" cy="25584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phy-finished.png"/>
                    <pic:cNvPicPr/>
                  </pic:nvPicPr>
                  <pic:blipFill>
                    <a:blip r:embed="rId28">
                      <a:extLst>
                        <a:ext uri="{28A0092B-C50C-407E-A947-70E740481C1C}">
                          <a14:useLocalDpi xmlns:a14="http://schemas.microsoft.com/office/drawing/2010/main" val="0"/>
                        </a:ext>
                      </a:extLst>
                    </a:blip>
                    <a:stretch>
                      <a:fillRect/>
                    </a:stretch>
                  </pic:blipFill>
                  <pic:spPr>
                    <a:xfrm>
                      <a:off x="0" y="0"/>
                      <a:ext cx="5852160" cy="2558415"/>
                    </a:xfrm>
                    <a:prstGeom prst="rect">
                      <a:avLst/>
                    </a:prstGeom>
                  </pic:spPr>
                </pic:pic>
              </a:graphicData>
            </a:graphic>
          </wp:inline>
        </w:drawing>
      </w:r>
    </w:p>
    <w:p w14:paraId="3D32D4B4" w14:textId="77777777" w:rsidR="004474DF" w:rsidRDefault="004474DF" w:rsidP="00B82158"/>
    <w:p w14:paraId="6216CB64" w14:textId="77777777" w:rsidR="004474DF" w:rsidRDefault="004474DF">
      <w:pPr>
        <w:spacing w:after="0"/>
      </w:pPr>
      <w:r>
        <w:br w:type="page"/>
      </w:r>
    </w:p>
    <w:p w14:paraId="1F85988B" w14:textId="77777777" w:rsidR="004474DF" w:rsidRDefault="004474DF" w:rsidP="00B82158"/>
    <w:p w14:paraId="6339BE79" w14:textId="77777777" w:rsidR="004474DF" w:rsidRPr="004474DF" w:rsidRDefault="00693501" w:rsidP="00191652">
      <w:pPr>
        <w:pStyle w:val="Heading1"/>
      </w:pPr>
      <w:bookmarkStart w:id="131" w:name="_Toc288823904"/>
      <w:bookmarkStart w:id="132" w:name="_Toc288897964"/>
      <w:r w:rsidRPr="0060017C">
        <w:t>Data Mapper</w:t>
      </w:r>
      <w:bookmarkEnd w:id="131"/>
      <w:bookmarkEnd w:id="132"/>
    </w:p>
    <w:p w14:paraId="394D07B7" w14:textId="77777777" w:rsidR="00B82158" w:rsidRDefault="00693501" w:rsidP="005E0C8C">
      <w:pPr>
        <w:pStyle w:val="Heading4"/>
      </w:pPr>
      <w:bookmarkStart w:id="133" w:name="_Toc288823905"/>
      <w:r>
        <w:t>This is where the fun begins</w:t>
      </w:r>
      <w:bookmarkEnd w:id="133"/>
      <w:r>
        <w:t xml:space="preserve"> </w:t>
      </w:r>
    </w:p>
    <w:p w14:paraId="5B2DD690" w14:textId="77777777" w:rsidR="00B82158" w:rsidRDefault="00B82158" w:rsidP="003B19DA">
      <w:r w:rsidRPr="003B19DA">
        <w:t>Y</w:t>
      </w:r>
      <w:r w:rsidR="00693501" w:rsidRPr="003B19DA">
        <w:t>ou can start to assign data and character fields to specific glyph elements.</w:t>
      </w:r>
    </w:p>
    <w:p w14:paraId="088D3F69" w14:textId="1952C319" w:rsidR="00E33182" w:rsidRDefault="00E33182" w:rsidP="00E33182">
      <w:pPr>
        <w:pStyle w:val="Heading2"/>
      </w:pPr>
      <w:bookmarkStart w:id="134" w:name="_Toc288823906"/>
      <w:bookmarkStart w:id="135" w:name="_Toc288897965"/>
      <w:r>
        <w:t xml:space="preserve">STEP </w:t>
      </w:r>
      <w:r w:rsidR="000776B1">
        <w:t>9: Open the data Mapper</w:t>
      </w:r>
      <w:bookmarkEnd w:id="134"/>
      <w:bookmarkEnd w:id="135"/>
    </w:p>
    <w:p w14:paraId="389CB0DD" w14:textId="77777777" w:rsidR="00D2142D" w:rsidRDefault="00E33182" w:rsidP="003B19DA">
      <w:r>
        <w:t xml:space="preserve">Open up the </w:t>
      </w:r>
      <w:r w:rsidRPr="004241A6">
        <w:rPr>
          <w:b/>
        </w:rPr>
        <w:t>DATA MAPPER</w:t>
      </w:r>
      <w:r>
        <w:t xml:space="preserve"> tool</w:t>
      </w:r>
      <w:r w:rsidR="00D2142D">
        <w:t xml:space="preserve"> to see an image like the one below</w:t>
      </w:r>
      <w:r w:rsidR="000776B1">
        <w:t xml:space="preserve">. </w:t>
      </w:r>
    </w:p>
    <w:p w14:paraId="3CB09AA3" w14:textId="72D6336B" w:rsidR="00D2142D" w:rsidRDefault="000776B1" w:rsidP="003B19DA">
      <w:r>
        <w:t xml:space="preserve">Notice the </w:t>
      </w:r>
      <w:r w:rsidR="00D2142D">
        <w:t>following elements marked with arrows:</w:t>
      </w:r>
    </w:p>
    <w:p w14:paraId="4D1DECF1" w14:textId="3F59D5B8" w:rsidR="00D2142D" w:rsidRDefault="000776B1" w:rsidP="00D2142D">
      <w:pPr>
        <w:pStyle w:val="ListParagraph"/>
        <w:numPr>
          <w:ilvl w:val="0"/>
          <w:numId w:val="53"/>
        </w:numPr>
        <w:spacing w:line="240" w:lineRule="auto"/>
        <w:ind w:left="403"/>
      </w:pPr>
      <w:r w:rsidRPr="00D2142D">
        <w:rPr>
          <w:b/>
        </w:rPr>
        <w:t>Glyph Tree</w:t>
      </w:r>
      <w:r w:rsidR="00D2142D">
        <w:rPr>
          <w:b/>
        </w:rPr>
        <w:t>:</w:t>
      </w:r>
      <w:r>
        <w:t xml:space="preserve"> </w:t>
      </w:r>
      <w:r w:rsidR="00D2142D">
        <w:t>This column will show the glyph elements and is identical to the Glyph Tree column in Glyph Designer. After loading a Glyph this column will be populated. Elements can be added and removed from this column as needed.</w:t>
      </w:r>
    </w:p>
    <w:p w14:paraId="2FEE39CC" w14:textId="7D8BC966" w:rsidR="00D2142D" w:rsidRDefault="00D2142D" w:rsidP="00D2142D">
      <w:pPr>
        <w:pStyle w:val="ListParagraph"/>
        <w:numPr>
          <w:ilvl w:val="0"/>
          <w:numId w:val="53"/>
        </w:numPr>
        <w:spacing w:line="240" w:lineRule="auto"/>
        <w:ind w:left="403"/>
      </w:pPr>
      <w:r>
        <w:rPr>
          <w:b/>
        </w:rPr>
        <w:t xml:space="preserve">Grid/Base Images: </w:t>
      </w:r>
      <w:r>
        <w:t>This column is where one can assign a map or a user’s own custom images.</w:t>
      </w:r>
    </w:p>
    <w:p w14:paraId="57723535" w14:textId="3FA98FB6" w:rsidR="00D2142D" w:rsidRDefault="00D2142D" w:rsidP="00693501">
      <w:pPr>
        <w:pStyle w:val="ListParagraph"/>
        <w:numPr>
          <w:ilvl w:val="0"/>
          <w:numId w:val="53"/>
        </w:numPr>
        <w:spacing w:line="240" w:lineRule="auto"/>
        <w:ind w:left="403"/>
      </w:pPr>
      <w:r>
        <w:rPr>
          <w:b/>
        </w:rPr>
        <w:t xml:space="preserve">Data Bindings: </w:t>
      </w:r>
      <w:r>
        <w:t xml:space="preserve">This is where columns from the </w:t>
      </w:r>
      <w:r>
        <w:rPr>
          <w:b/>
        </w:rPr>
        <w:t>Data Stats</w:t>
      </w:r>
      <w:r>
        <w:t xml:space="preserve"> field can be dragged and dropped to customize each visualization</w:t>
      </w:r>
      <w:r w:rsidR="00B96297">
        <w:t>. With Data Bindings there are tabs to assign Base Properties, Tag &amp; Description, Animation, and Non-Mappable (glyph properties)</w:t>
      </w:r>
    </w:p>
    <w:p w14:paraId="47E53831" w14:textId="6837FD41" w:rsidR="00B96297" w:rsidRDefault="00B96297" w:rsidP="00693501">
      <w:pPr>
        <w:pStyle w:val="ListParagraph"/>
        <w:numPr>
          <w:ilvl w:val="0"/>
          <w:numId w:val="53"/>
        </w:numPr>
        <w:spacing w:line="240" w:lineRule="auto"/>
        <w:ind w:left="403"/>
      </w:pPr>
      <w:r>
        <w:rPr>
          <w:b/>
        </w:rPr>
        <w:t xml:space="preserve">Data Stats: </w:t>
      </w:r>
      <w:r>
        <w:t>This will display summary information broken down by column once a Data Source has been added from the main menu. Field Name, Type, Min/Max/Average, and Count will be shown.</w:t>
      </w:r>
    </w:p>
    <w:p w14:paraId="4C61FDB4" w14:textId="77777777" w:rsidR="00B015D7" w:rsidRPr="00B96297" w:rsidRDefault="00B015D7" w:rsidP="00B015D7">
      <w:pPr>
        <w:pStyle w:val="ListParagraph"/>
        <w:numPr>
          <w:ilvl w:val="0"/>
          <w:numId w:val="0"/>
        </w:numPr>
        <w:spacing w:line="240" w:lineRule="auto"/>
        <w:ind w:left="403"/>
      </w:pPr>
    </w:p>
    <w:p w14:paraId="5031415E" w14:textId="25306A2A" w:rsidR="004474DF" w:rsidRDefault="00D2142D" w:rsidP="0069350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1B245B" wp14:editId="0B30B142">
            <wp:extent cx="5852160" cy="3931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2160" cy="3931920"/>
                    </a:xfrm>
                    <a:prstGeom prst="rect">
                      <a:avLst/>
                    </a:prstGeom>
                    <a:noFill/>
                    <a:ln>
                      <a:noFill/>
                    </a:ln>
                  </pic:spPr>
                </pic:pic>
              </a:graphicData>
            </a:graphic>
          </wp:inline>
        </w:drawing>
      </w:r>
    </w:p>
    <w:p w14:paraId="73E622FE" w14:textId="77777777" w:rsidR="004474DF" w:rsidRDefault="004474DF" w:rsidP="00693501">
      <w:pPr>
        <w:rPr>
          <w:rFonts w:ascii="Times New Roman" w:hAnsi="Times New Roman" w:cs="Times New Roman"/>
          <w:sz w:val="24"/>
          <w:szCs w:val="24"/>
        </w:rPr>
      </w:pPr>
    </w:p>
    <w:p w14:paraId="5ED951E6" w14:textId="77777777" w:rsidR="00B82158" w:rsidRDefault="00B82158" w:rsidP="000776B1">
      <w:pPr>
        <w:pStyle w:val="Heading2"/>
      </w:pPr>
      <w:bookmarkStart w:id="136" w:name="_Toc288823907"/>
      <w:bookmarkStart w:id="137" w:name="_Toc288897966"/>
      <w:r>
        <w:t xml:space="preserve">STEP </w:t>
      </w:r>
      <w:r w:rsidR="000776B1">
        <w:t xml:space="preserve">10: get the </w:t>
      </w:r>
      <w:r w:rsidR="000776B1" w:rsidRPr="00B82158">
        <w:t>MapQuest</w:t>
      </w:r>
      <w:r w:rsidR="000776B1" w:rsidRPr="0002734C">
        <w:t xml:space="preserve"> Key</w:t>
      </w:r>
      <w:r w:rsidR="000776B1">
        <w:t xml:space="preserve"> and add it to the data mapper</w:t>
      </w:r>
      <w:bookmarkEnd w:id="136"/>
      <w:bookmarkEnd w:id="137"/>
    </w:p>
    <w:p w14:paraId="5227C67C" w14:textId="495873F3" w:rsidR="00693501" w:rsidRPr="003B19DA" w:rsidRDefault="00693501" w:rsidP="003B19DA">
      <w:r w:rsidRPr="003B19DA">
        <w:t xml:space="preserve">Before we begin, you will need to download a MapQuest key so </w:t>
      </w:r>
      <w:r w:rsidR="008B3AAE">
        <w:t>that any</w:t>
      </w:r>
      <w:r w:rsidRPr="003B19DA">
        <w:t xml:space="preserve"> lat/long coordinates </w:t>
      </w:r>
      <w:r w:rsidR="008B3AAE">
        <w:t>in your data sources</w:t>
      </w:r>
      <w:r w:rsidRPr="003B19DA">
        <w:t xml:space="preserve"> can be properly placed on an underlying image.</w:t>
      </w:r>
    </w:p>
    <w:p w14:paraId="16CF9FC8" w14:textId="77777777" w:rsidR="005F55DE" w:rsidRDefault="005F55DE" w:rsidP="005F55DE">
      <w:pPr>
        <w:pStyle w:val="PlainText"/>
      </w:pPr>
      <w:r>
        <w:t xml:space="preserve">1. Navigate here: </w:t>
      </w:r>
      <w:hyperlink r:id="rId30" w:history="1">
        <w:r>
          <w:rPr>
            <w:rStyle w:val="Hyperlink"/>
          </w:rPr>
          <w:t>https://developer.mapquest.com/plan_purchase/steps/business_edition/business_edition_free</w:t>
        </w:r>
      </w:hyperlink>
    </w:p>
    <w:p w14:paraId="36317008" w14:textId="2CDD678B" w:rsidR="005F55DE" w:rsidRDefault="005F55DE" w:rsidP="005F55DE">
      <w:pPr>
        <w:pStyle w:val="PlainText"/>
      </w:pPr>
      <w:r>
        <w:t>2. Fill in the information requested. Make sure to check the box saying you agree with the terms of use.</w:t>
      </w:r>
      <w:r w:rsidR="0033585B">
        <w:t xml:space="preserve"> If the link above is still broken (they have been doing work on this portion recently) refer to the key below (STEP 11). This should work for the time being.</w:t>
      </w:r>
    </w:p>
    <w:p w14:paraId="21A3BB79" w14:textId="77777777" w:rsidR="005F55DE" w:rsidRDefault="005F55DE" w:rsidP="005F55DE">
      <w:pPr>
        <w:pStyle w:val="PlainText"/>
      </w:pPr>
      <w:r>
        <w:t>3. Click on CREATE NEW ACCOUNT.</w:t>
      </w:r>
    </w:p>
    <w:p w14:paraId="215BDF42" w14:textId="77777777" w:rsidR="005F55DE" w:rsidRDefault="005F55DE" w:rsidP="005F55DE">
      <w:pPr>
        <w:pStyle w:val="PlainText"/>
      </w:pPr>
      <w:r>
        <w:t>4. Wait for email from mapquest. When it arrives, click on the link in the email.</w:t>
      </w:r>
    </w:p>
    <w:p w14:paraId="5C90B9B2" w14:textId="77777777" w:rsidR="005F55DE" w:rsidRDefault="005F55DE" w:rsidP="005F55DE">
      <w:pPr>
        <w:pStyle w:val="PlainText"/>
      </w:pPr>
      <w:r>
        <w:t xml:space="preserve">5. Go to </w:t>
      </w:r>
      <w:hyperlink r:id="rId31" w:history="1">
        <w:r>
          <w:rPr>
            <w:rStyle w:val="Hyperlink"/>
          </w:rPr>
          <w:t>https://developer.mapquest.com/user</w:t>
        </w:r>
      </w:hyperlink>
    </w:p>
    <w:p w14:paraId="3730CFE2" w14:textId="77777777" w:rsidR="005F55DE" w:rsidRDefault="005F55DE" w:rsidP="005F55DE">
      <w:pPr>
        <w:pStyle w:val="PlainText"/>
      </w:pPr>
      <w:r>
        <w:t>6. Click on KEYS AND REPORTING.</w:t>
      </w:r>
    </w:p>
    <w:p w14:paraId="66A3F25B" w14:textId="77777777" w:rsidR="005F55DE" w:rsidRDefault="005F55DE" w:rsidP="005F55DE">
      <w:pPr>
        <w:pStyle w:val="PlainText"/>
      </w:pPr>
      <w:r>
        <w:t>7. Click on MY APPLICATION.</w:t>
      </w:r>
    </w:p>
    <w:p w14:paraId="3A95846C" w14:textId="77777777" w:rsidR="005F55DE" w:rsidRDefault="005F55DE" w:rsidP="005F55DE">
      <w:pPr>
        <w:pStyle w:val="PlainText"/>
      </w:pPr>
      <w:r>
        <w:t>8. You will now see a page that lists your CONSUMER SECRET (not important) and your CONSUMER KEY (important). The latter is your application key.</w:t>
      </w:r>
    </w:p>
    <w:p w14:paraId="219C6A8F" w14:textId="50D9E279" w:rsidR="005F55DE" w:rsidRDefault="005F55DE" w:rsidP="005F55DE">
      <w:pPr>
        <w:pStyle w:val="PlainText"/>
      </w:pPr>
      <w:r>
        <w:t xml:space="preserve">9. Open either GlyphViewer or DataMapper and open Tools </w:t>
      </w:r>
      <w:r>
        <w:sym w:font="Wingdings" w:char="F0E8"/>
      </w:r>
      <w:r>
        <w:t xml:space="preserve"> Map Download Settings </w:t>
      </w:r>
    </w:p>
    <w:p w14:paraId="1505E446" w14:textId="3216F643" w:rsidR="005F55DE" w:rsidRDefault="005F55DE" w:rsidP="005F55DE">
      <w:pPr>
        <w:pStyle w:val="PlainText"/>
      </w:pPr>
      <w:r>
        <w:t>10. Paste the mapquest key</w:t>
      </w:r>
    </w:p>
    <w:p w14:paraId="35F23D89" w14:textId="6517FD66" w:rsidR="0033585B" w:rsidRDefault="0033585B" w:rsidP="005F55DE">
      <w:pPr>
        <w:pStyle w:val="PlainText"/>
      </w:pPr>
      <w:r>
        <w:t>11*. If the MapQuest Key site is broken, use this for now: Fmjtd%7Cluurn1ua2h%2Crw%3Do5-9wyn5u</w:t>
      </w:r>
    </w:p>
    <w:p w14:paraId="1E8D7CAA" w14:textId="77777777" w:rsidR="004474DF" w:rsidRDefault="004474DF" w:rsidP="004474DF"/>
    <w:p w14:paraId="34F45B08" w14:textId="77777777" w:rsidR="004474DF" w:rsidRDefault="004474DF" w:rsidP="004474DF">
      <w:r>
        <w:rPr>
          <w:noProof/>
        </w:rPr>
        <w:drawing>
          <wp:inline distT="0" distB="0" distL="0" distR="0" wp14:anchorId="4F6434AF" wp14:editId="5245EC66">
            <wp:extent cx="5852160" cy="21558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png"/>
                    <pic:cNvPicPr/>
                  </pic:nvPicPr>
                  <pic:blipFill>
                    <a:blip r:embed="rId32">
                      <a:extLst>
                        <a:ext uri="{28A0092B-C50C-407E-A947-70E740481C1C}">
                          <a14:useLocalDpi xmlns:a14="http://schemas.microsoft.com/office/drawing/2010/main" val="0"/>
                        </a:ext>
                      </a:extLst>
                    </a:blip>
                    <a:stretch>
                      <a:fillRect/>
                    </a:stretch>
                  </pic:blipFill>
                  <pic:spPr>
                    <a:xfrm>
                      <a:off x="0" y="0"/>
                      <a:ext cx="5852160" cy="2155825"/>
                    </a:xfrm>
                    <a:prstGeom prst="rect">
                      <a:avLst/>
                    </a:prstGeom>
                  </pic:spPr>
                </pic:pic>
              </a:graphicData>
            </a:graphic>
          </wp:inline>
        </w:drawing>
      </w:r>
    </w:p>
    <w:p w14:paraId="1D550126" w14:textId="77777777" w:rsidR="004474DF" w:rsidRDefault="004474DF" w:rsidP="004474DF"/>
    <w:p w14:paraId="6119CDF8" w14:textId="77777777" w:rsidR="004474DF" w:rsidRDefault="004474DF" w:rsidP="004474DF"/>
    <w:p w14:paraId="35FF81A7" w14:textId="77777777" w:rsidR="004474DF" w:rsidRDefault="004474DF" w:rsidP="004474DF"/>
    <w:p w14:paraId="261DC65A" w14:textId="77777777" w:rsidR="004474DF" w:rsidRDefault="004474DF">
      <w:pPr>
        <w:spacing w:after="0"/>
      </w:pPr>
      <w:r>
        <w:br w:type="page"/>
      </w:r>
    </w:p>
    <w:p w14:paraId="5F4F26A3" w14:textId="77777777" w:rsidR="004474DF" w:rsidRPr="003B19DA" w:rsidRDefault="004474DF" w:rsidP="004474DF"/>
    <w:p w14:paraId="7A8A210A" w14:textId="77777777" w:rsidR="00693501" w:rsidRPr="003B19DA" w:rsidRDefault="003B19DA" w:rsidP="000776B1">
      <w:pPr>
        <w:pStyle w:val="Heading2"/>
      </w:pPr>
      <w:bookmarkStart w:id="138" w:name="_Toc288823908"/>
      <w:bookmarkStart w:id="139" w:name="_Toc288897967"/>
      <w:r>
        <w:t xml:space="preserve">STEP </w:t>
      </w:r>
      <w:r w:rsidR="000776B1">
        <w:t>11: import the data and assign fields</w:t>
      </w:r>
      <w:bookmarkEnd w:id="138"/>
      <w:bookmarkEnd w:id="139"/>
    </w:p>
    <w:p w14:paraId="20227711" w14:textId="77777777" w:rsidR="00693501" w:rsidRPr="003B19DA" w:rsidRDefault="00693501" w:rsidP="003B19DA">
      <w:pPr>
        <w:pStyle w:val="ListParagraph"/>
      </w:pPr>
      <w:r w:rsidRPr="003B19DA">
        <w:t xml:space="preserve">Open </w:t>
      </w:r>
      <w:r w:rsidRPr="009662FD">
        <w:rPr>
          <w:b/>
        </w:rPr>
        <w:t xml:space="preserve">Data Mapper </w:t>
      </w:r>
      <w:r w:rsidRPr="009662FD">
        <w:rPr>
          <w:b/>
        </w:rPr>
        <w:sym w:font="Wingdings" w:char="F0E8"/>
      </w:r>
      <w:r w:rsidRPr="009662FD">
        <w:rPr>
          <w:b/>
        </w:rPr>
        <w:t xml:space="preserve"> Data Source </w:t>
      </w:r>
      <w:r w:rsidRPr="009662FD">
        <w:rPr>
          <w:b/>
        </w:rPr>
        <w:sym w:font="Wingdings" w:char="F0E8"/>
      </w:r>
      <w:r w:rsidRPr="009662FD">
        <w:rPr>
          <w:b/>
        </w:rPr>
        <w:t xml:space="preserve"> Add Data Sources </w:t>
      </w:r>
      <w:r w:rsidRPr="009662FD">
        <w:rPr>
          <w:b/>
        </w:rPr>
        <w:sym w:font="Wingdings" w:char="F0E8"/>
      </w:r>
      <w:r w:rsidRPr="009662FD">
        <w:rPr>
          <w:b/>
        </w:rPr>
        <w:t xml:space="preserve"> “Sample data.csv</w:t>
      </w:r>
      <w:r w:rsidRPr="003B19DA">
        <w:t>”</w:t>
      </w:r>
    </w:p>
    <w:p w14:paraId="653E9985" w14:textId="77777777" w:rsidR="00F1019C" w:rsidRDefault="004474DF" w:rsidP="003B19DA">
      <w:pPr>
        <w:pStyle w:val="ListParagraph"/>
      </w:pPr>
      <w:r>
        <w:rPr>
          <w:noProof/>
        </w:rPr>
        <w:drawing>
          <wp:anchor distT="0" distB="0" distL="114300" distR="114300" simplePos="0" relativeHeight="251666432" behindDoc="0" locked="0" layoutInCell="1" allowOverlap="1" wp14:anchorId="5F8AE230" wp14:editId="6E14432C">
            <wp:simplePos x="0" y="0"/>
            <wp:positionH relativeFrom="margin">
              <wp:posOffset>1600200</wp:posOffset>
            </wp:positionH>
            <wp:positionV relativeFrom="margin">
              <wp:posOffset>1600200</wp:posOffset>
            </wp:positionV>
            <wp:extent cx="2865755" cy="3302000"/>
            <wp:effectExtent l="0" t="0" r="444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33">
                      <a:extLst>
                        <a:ext uri="{28A0092B-C50C-407E-A947-70E740481C1C}">
                          <a14:useLocalDpi xmlns:a14="http://schemas.microsoft.com/office/drawing/2010/main" val="0"/>
                        </a:ext>
                      </a:extLst>
                    </a:blip>
                    <a:stretch>
                      <a:fillRect/>
                    </a:stretch>
                  </pic:blipFill>
                  <pic:spPr>
                    <a:xfrm>
                      <a:off x="0" y="0"/>
                      <a:ext cx="2865755" cy="3302000"/>
                    </a:xfrm>
                    <a:prstGeom prst="rect">
                      <a:avLst/>
                    </a:prstGeom>
                  </pic:spPr>
                </pic:pic>
              </a:graphicData>
            </a:graphic>
          </wp:anchor>
        </w:drawing>
      </w:r>
      <w:r w:rsidR="00693501" w:rsidRPr="003B19DA">
        <w:t xml:space="preserve">Select the proper elements for each field (you can have the base file open simultaneously if you are unsure about each column). </w:t>
      </w:r>
    </w:p>
    <w:p w14:paraId="2D94750F" w14:textId="77777777" w:rsidR="004474DF" w:rsidRDefault="004474DF" w:rsidP="004474DF"/>
    <w:p w14:paraId="335B8FF3" w14:textId="77777777" w:rsidR="004474DF" w:rsidRDefault="004474DF" w:rsidP="004474DF"/>
    <w:p w14:paraId="5AAE2C66" w14:textId="77777777" w:rsidR="004474DF" w:rsidRDefault="004474DF" w:rsidP="004474DF"/>
    <w:p w14:paraId="66EA3E10" w14:textId="77777777" w:rsidR="004474DF" w:rsidRDefault="004474DF" w:rsidP="004474DF"/>
    <w:p w14:paraId="435BD310" w14:textId="77777777" w:rsidR="004474DF" w:rsidRDefault="004474DF" w:rsidP="004474DF"/>
    <w:p w14:paraId="34BCF231" w14:textId="77777777" w:rsidR="004474DF" w:rsidRDefault="004474DF" w:rsidP="004474DF"/>
    <w:p w14:paraId="4FA4126C" w14:textId="77777777" w:rsidR="004474DF" w:rsidRDefault="004474DF" w:rsidP="004474DF"/>
    <w:p w14:paraId="6463A428" w14:textId="77777777" w:rsidR="004474DF" w:rsidRDefault="004474DF" w:rsidP="004474DF"/>
    <w:p w14:paraId="5D9D7416" w14:textId="77777777" w:rsidR="004474DF" w:rsidRDefault="004474DF" w:rsidP="004474DF"/>
    <w:p w14:paraId="7C7B5CDC" w14:textId="77777777" w:rsidR="004474DF" w:rsidRDefault="004474DF" w:rsidP="004474DF"/>
    <w:p w14:paraId="23A66134" w14:textId="77777777" w:rsidR="004474DF" w:rsidRDefault="004474DF" w:rsidP="004474DF"/>
    <w:p w14:paraId="40EBD657" w14:textId="77777777" w:rsidR="004474DF" w:rsidRDefault="004474DF" w:rsidP="004474DF"/>
    <w:p w14:paraId="328AA844" w14:textId="77777777" w:rsidR="004474DF" w:rsidRDefault="004474DF" w:rsidP="004474DF"/>
    <w:p w14:paraId="0C65F852" w14:textId="77777777" w:rsidR="004474DF" w:rsidRDefault="004474DF" w:rsidP="004474DF"/>
    <w:p w14:paraId="3EF41D6F" w14:textId="23574B18" w:rsidR="00693501" w:rsidRPr="003B19DA" w:rsidRDefault="00693501" w:rsidP="00F1019C">
      <w:pPr>
        <w:pStyle w:val="NOTE"/>
      </w:pPr>
      <w:r w:rsidRPr="003B19DA">
        <w:t xml:space="preserve">Note that you cannot assign a Field Name to “text” and then later drag that element to a Base Properties Input unless you are using the </w:t>
      </w:r>
      <w:r w:rsidR="008B3AAE">
        <w:t>“</w:t>
      </w:r>
      <w:r w:rsidRPr="003B19DA">
        <w:t>Text Field to Value</w:t>
      </w:r>
      <w:r w:rsidR="008B3AAE">
        <w:t>”</w:t>
      </w:r>
      <w:r w:rsidRPr="003B19DA">
        <w:t xml:space="preserve"> function.</w:t>
      </w:r>
    </w:p>
    <w:p w14:paraId="3619F548" w14:textId="7532C1D8" w:rsidR="00693501" w:rsidRPr="003B19DA" w:rsidRDefault="00DA39E2" w:rsidP="003B19DA">
      <w:pPr>
        <w:pStyle w:val="ListParagraph"/>
      </w:pPr>
      <w:r>
        <w:t>You now</w:t>
      </w:r>
      <w:r w:rsidR="008B3AAE">
        <w:t xml:space="preserve"> should have the</w:t>
      </w:r>
      <w:r w:rsidR="00693501" w:rsidRPr="003B19DA">
        <w:t xml:space="preserve"> “</w:t>
      </w:r>
      <w:r w:rsidR="00693501" w:rsidRPr="009662FD">
        <w:rPr>
          <w:b/>
        </w:rPr>
        <w:t>Data Stats</w:t>
      </w:r>
      <w:r w:rsidR="00693501" w:rsidRPr="003B19DA">
        <w:t xml:space="preserve">” window </w:t>
      </w:r>
      <w:r w:rsidR="008B3AAE">
        <w:t>populate</w:t>
      </w:r>
      <w:r w:rsidR="00693501" w:rsidRPr="003B19DA">
        <w:t xml:space="preserve"> on the right with </w:t>
      </w:r>
      <w:r w:rsidR="008B3AAE">
        <w:t>the data set’s</w:t>
      </w:r>
      <w:r w:rsidR="00693501" w:rsidRPr="003B19DA">
        <w:t xml:space="preserve"> summary information. It should look s</w:t>
      </w:r>
      <w:r w:rsidR="008B3AAE">
        <w:t>omething like the sample below:</w:t>
      </w:r>
    </w:p>
    <w:p w14:paraId="1CE38959" w14:textId="77777777" w:rsidR="00693501" w:rsidRDefault="00693501" w:rsidP="000D3CB0">
      <w:pPr>
        <w:pStyle w:val="ListParagraph"/>
        <w:numPr>
          <w:ilvl w:val="0"/>
          <w:numId w:val="0"/>
        </w:numPr>
        <w:ind w:left="1080"/>
        <w:rPr>
          <w:rFonts w:ascii="Times New Roman" w:hAnsi="Times New Roman" w:cs="Times New Roman"/>
          <w:sz w:val="24"/>
          <w:szCs w:val="24"/>
        </w:rPr>
      </w:pPr>
      <w:r>
        <w:rPr>
          <w:noProof/>
        </w:rPr>
        <w:drawing>
          <wp:inline distT="0" distB="0" distL="0" distR="0" wp14:anchorId="1A61D2DE" wp14:editId="485F141E">
            <wp:extent cx="3946640" cy="16478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7777" cy="1681702"/>
                    </a:xfrm>
                    <a:prstGeom prst="rect">
                      <a:avLst/>
                    </a:prstGeom>
                  </pic:spPr>
                </pic:pic>
              </a:graphicData>
            </a:graphic>
          </wp:inline>
        </w:drawing>
      </w:r>
    </w:p>
    <w:p w14:paraId="6018EC07" w14:textId="77777777" w:rsidR="004474DF" w:rsidRDefault="004474DF">
      <w:pPr>
        <w:spacing w:after="0"/>
        <w:rPr>
          <w:rFonts w:ascii="Times New Roman" w:eastAsiaTheme="minorHAnsi" w:hAnsi="Times New Roman" w:cs="Times New Roman"/>
          <w:color w:val="auto"/>
          <w:sz w:val="24"/>
          <w:szCs w:val="24"/>
        </w:rPr>
      </w:pPr>
      <w:r>
        <w:rPr>
          <w:rFonts w:ascii="Times New Roman" w:hAnsi="Times New Roman" w:cs="Times New Roman"/>
          <w:sz w:val="24"/>
          <w:szCs w:val="24"/>
        </w:rPr>
        <w:br w:type="page"/>
      </w:r>
    </w:p>
    <w:p w14:paraId="3723BA6F" w14:textId="1CBCF47F" w:rsidR="00693501" w:rsidRPr="000D3CB0" w:rsidRDefault="00693501" w:rsidP="005E0C8C">
      <w:pPr>
        <w:pStyle w:val="Heading4"/>
      </w:pPr>
      <w:bookmarkStart w:id="140" w:name="_Toc288823909"/>
      <w:r w:rsidRPr="000D3CB0">
        <w:lastRenderedPageBreak/>
        <w:t xml:space="preserve">Trouble </w:t>
      </w:r>
      <w:r w:rsidRPr="005E0C8C">
        <w:t>S</w:t>
      </w:r>
      <w:r w:rsidRPr="000D3CB0">
        <w:t xml:space="preserve">hooting – </w:t>
      </w:r>
      <w:r w:rsidR="00F1019C">
        <w:t>I</w:t>
      </w:r>
      <w:r w:rsidRPr="000D3CB0">
        <w:t xml:space="preserve">f there are issues loading in the data, the following checks </w:t>
      </w:r>
      <w:r w:rsidR="004E19CE">
        <w:t>SHOULD</w:t>
      </w:r>
      <w:r w:rsidRPr="000D3CB0">
        <w:t xml:space="preserve"> be done.</w:t>
      </w:r>
      <w:bookmarkEnd w:id="140"/>
    </w:p>
    <w:p w14:paraId="0E3FA93B" w14:textId="3B4BF65B" w:rsidR="009F449D" w:rsidRDefault="009F449D" w:rsidP="00CD0D1F">
      <w:pPr>
        <w:pStyle w:val="Bullets"/>
      </w:pPr>
      <w:r>
        <w:t>Make sure there are no spaces in the column names</w:t>
      </w:r>
    </w:p>
    <w:p w14:paraId="05491149" w14:textId="79F0A0D2" w:rsidR="00CD0D1F" w:rsidRDefault="00693501" w:rsidP="00CD0D1F">
      <w:pPr>
        <w:pStyle w:val="Bullets"/>
      </w:pPr>
      <w:r w:rsidRPr="000D3CB0">
        <w:t>Make sure there are no random populated fields in your data source</w:t>
      </w:r>
    </w:p>
    <w:p w14:paraId="1F56A335" w14:textId="185C9DC8" w:rsidR="00CD0D1F" w:rsidRPr="000D3CB0" w:rsidRDefault="00CD0D1F" w:rsidP="004E19CE">
      <w:pPr>
        <w:pStyle w:val="Bullets"/>
        <w:numPr>
          <w:ilvl w:val="1"/>
          <w:numId w:val="23"/>
        </w:numPr>
      </w:pPr>
      <w:r>
        <w:t>This can be done by filtering each column and checking for [blanks] as a field</w:t>
      </w:r>
    </w:p>
    <w:p w14:paraId="471A2CB9" w14:textId="77777777" w:rsidR="00693501" w:rsidRPr="000D3CB0" w:rsidRDefault="00693501" w:rsidP="00F1019C">
      <w:pPr>
        <w:pStyle w:val="Bullets"/>
      </w:pPr>
      <w:r w:rsidRPr="000D3CB0">
        <w:t>Remove any commas from the fields to prevent row mismatching</w:t>
      </w:r>
    </w:p>
    <w:p w14:paraId="523288C0" w14:textId="77777777" w:rsidR="00693501" w:rsidRDefault="00693501" w:rsidP="00F1019C">
      <w:pPr>
        <w:pStyle w:val="Bullets"/>
      </w:pPr>
      <w:r w:rsidRPr="000D3CB0">
        <w:t>Make sure each column name is unique</w:t>
      </w:r>
    </w:p>
    <w:p w14:paraId="0B795679" w14:textId="1DC1330A" w:rsidR="00AF7005" w:rsidRPr="000D3CB0" w:rsidRDefault="00AF7005" w:rsidP="004E19CE">
      <w:pPr>
        <w:pStyle w:val="Bullets"/>
        <w:numPr>
          <w:ilvl w:val="1"/>
          <w:numId w:val="23"/>
        </w:numPr>
      </w:pPr>
      <w:r>
        <w:t xml:space="preserve">A simple check here if using Excel is to select all columns, right click </w:t>
      </w:r>
      <w:r>
        <w:sym w:font="Wingdings" w:char="F0E8"/>
      </w:r>
      <w:r>
        <w:t xml:space="preserve"> paste special </w:t>
      </w:r>
      <w:r>
        <w:sym w:font="Wingdings" w:char="F0E8"/>
      </w:r>
      <w:r>
        <w:t xml:space="preserve"> transpose to get them all in a single column, and then data </w:t>
      </w:r>
      <w:r>
        <w:sym w:font="Wingdings" w:char="F0E8"/>
      </w:r>
      <w:r>
        <w:t xml:space="preserve"> remove duplicates. If anything is removed then you will need to rename or remove the duplicates</w:t>
      </w:r>
    </w:p>
    <w:p w14:paraId="77B51BE4" w14:textId="77777777" w:rsidR="00693501" w:rsidRPr="000D3CB0" w:rsidRDefault="00693501" w:rsidP="00F1019C">
      <w:pPr>
        <w:pStyle w:val="Bullets"/>
      </w:pPr>
      <w:r w:rsidRPr="000D3CB0">
        <w:t>Check that each type field is uniform (i.e. no real values in the integer col</w:t>
      </w:r>
      <w:r w:rsidR="00F1019C">
        <w:t>umn</w:t>
      </w:r>
      <w:r w:rsidRPr="000D3CB0">
        <w:t>)</w:t>
      </w:r>
    </w:p>
    <w:p w14:paraId="79FBFA7A" w14:textId="77777777" w:rsidR="00693501" w:rsidRDefault="00693501" w:rsidP="00F1019C">
      <w:pPr>
        <w:pStyle w:val="Bullets"/>
      </w:pPr>
      <w:r w:rsidRPr="000D3CB0">
        <w:t>Check that numeric fields are not assigned as free text in your data source</w:t>
      </w:r>
    </w:p>
    <w:p w14:paraId="52C515E0" w14:textId="77777777" w:rsidR="00F1019C" w:rsidRDefault="00F1019C" w:rsidP="00F1019C">
      <w:pPr>
        <w:pStyle w:val="Bullets"/>
        <w:numPr>
          <w:ilvl w:val="0"/>
          <w:numId w:val="0"/>
        </w:numPr>
        <w:ind w:left="1080" w:hanging="360"/>
      </w:pPr>
    </w:p>
    <w:p w14:paraId="6DE52071" w14:textId="77777777" w:rsidR="000D3CB0" w:rsidRPr="000D3CB0" w:rsidRDefault="000D3CB0" w:rsidP="00AD4C97">
      <w:pPr>
        <w:pStyle w:val="Heading2"/>
      </w:pPr>
      <w:bookmarkStart w:id="141" w:name="_Toc288823910"/>
      <w:bookmarkStart w:id="142" w:name="_Toc288897968"/>
      <w:r>
        <w:t xml:space="preserve">Step </w:t>
      </w:r>
      <w:r w:rsidR="00F1019C">
        <w:t>12: Import Glyph</w:t>
      </w:r>
      <w:bookmarkEnd w:id="141"/>
      <w:bookmarkEnd w:id="142"/>
    </w:p>
    <w:p w14:paraId="0A1A88BD" w14:textId="77777777" w:rsidR="000D3CB0" w:rsidRDefault="000D3CB0" w:rsidP="005E0C8C">
      <w:pPr>
        <w:pStyle w:val="Heading4"/>
      </w:pPr>
      <w:bookmarkStart w:id="143" w:name="_Toc288823911"/>
      <w:r>
        <w:t>Import Glyph</w:t>
      </w:r>
      <w:bookmarkEnd w:id="143"/>
    </w:p>
    <w:p w14:paraId="36FC6D8A" w14:textId="77777777" w:rsidR="00693501" w:rsidRPr="000D3CB0" w:rsidRDefault="00693501" w:rsidP="000D3CB0">
      <w:pPr>
        <w:pStyle w:val="ListParagraph"/>
      </w:pPr>
      <w:r w:rsidRPr="000D3CB0">
        <w:t xml:space="preserve">Open </w:t>
      </w:r>
      <w:r w:rsidRPr="009662FD">
        <w:rPr>
          <w:b/>
        </w:rPr>
        <w:t xml:space="preserve">Glyph </w:t>
      </w:r>
      <w:r w:rsidRPr="009662FD">
        <w:rPr>
          <w:b/>
        </w:rPr>
        <w:sym w:font="Wingdings" w:char="F0E8"/>
      </w:r>
      <w:r w:rsidRPr="009662FD">
        <w:rPr>
          <w:b/>
        </w:rPr>
        <w:t xml:space="preserve"> Add Glyph Templates </w:t>
      </w:r>
      <w:r w:rsidRPr="009662FD">
        <w:rPr>
          <w:b/>
        </w:rPr>
        <w:sym w:font="Wingdings" w:char="F0E8"/>
      </w:r>
      <w:r w:rsidRPr="009662FD">
        <w:rPr>
          <w:b/>
        </w:rPr>
        <w:t xml:space="preserve"> “Sample glyph.sgt</w:t>
      </w:r>
      <w:r w:rsidRPr="000D3CB0">
        <w:t>”. This will populate the central region with your previously created glyph.</w:t>
      </w:r>
    </w:p>
    <w:p w14:paraId="0D03076D" w14:textId="77777777" w:rsidR="00F1019C" w:rsidRDefault="008B0A94" w:rsidP="000D3CB0">
      <w:pPr>
        <w:pStyle w:val="ListParagraph"/>
      </w:pPr>
      <w:r>
        <w:t>You can see your Glyph in the far left column “</w:t>
      </w:r>
      <w:r w:rsidRPr="009662FD">
        <w:rPr>
          <w:b/>
        </w:rPr>
        <w:t>GLYPH TREE</w:t>
      </w:r>
      <w:r>
        <w:t xml:space="preserve">”. </w:t>
      </w:r>
      <w:r w:rsidR="00693501" w:rsidRPr="000D3CB0">
        <w:t>Click on all of the arrows on the Glyph Tree to open all shapes. This will be your working template as you map each field. You can also click directly on the glyph elements themselves (but as you graduate to much more complex visualizations</w:t>
      </w:r>
      <w:r w:rsidR="00924118">
        <w:t>,</w:t>
      </w:r>
      <w:r w:rsidR="00693501" w:rsidRPr="000D3CB0">
        <w:t xml:space="preserve"> it is easier to mistakenly select things).</w:t>
      </w:r>
    </w:p>
    <w:p w14:paraId="48408E3B" w14:textId="77777777" w:rsidR="0060687B" w:rsidRDefault="0060687B" w:rsidP="0060687B"/>
    <w:p w14:paraId="6F9D38A9" w14:textId="77777777" w:rsidR="0060687B" w:rsidRDefault="0060687B" w:rsidP="0060687B">
      <w:r>
        <w:rPr>
          <w:noProof/>
        </w:rPr>
        <w:drawing>
          <wp:inline distT="0" distB="0" distL="0" distR="0" wp14:anchorId="6B2A4EC2" wp14:editId="511C64C8">
            <wp:extent cx="5852160" cy="2908935"/>
            <wp:effectExtent l="0" t="0" r="0" b="1206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5.png"/>
                    <pic:cNvPicPr/>
                  </pic:nvPicPr>
                  <pic:blipFill>
                    <a:blip r:embed="rId35">
                      <a:extLst>
                        <a:ext uri="{28A0092B-C50C-407E-A947-70E740481C1C}">
                          <a14:useLocalDpi xmlns:a14="http://schemas.microsoft.com/office/drawing/2010/main" val="0"/>
                        </a:ext>
                      </a:extLst>
                    </a:blip>
                    <a:stretch>
                      <a:fillRect/>
                    </a:stretch>
                  </pic:blipFill>
                  <pic:spPr>
                    <a:xfrm>
                      <a:off x="0" y="0"/>
                      <a:ext cx="5852160" cy="2908935"/>
                    </a:xfrm>
                    <a:prstGeom prst="rect">
                      <a:avLst/>
                    </a:prstGeom>
                  </pic:spPr>
                </pic:pic>
              </a:graphicData>
            </a:graphic>
          </wp:inline>
        </w:drawing>
      </w:r>
    </w:p>
    <w:p w14:paraId="7D939351" w14:textId="77777777" w:rsidR="0060687B" w:rsidRDefault="0060687B" w:rsidP="0060687B"/>
    <w:p w14:paraId="2187883C" w14:textId="17FC6E87" w:rsidR="0060687B" w:rsidRDefault="0060687B">
      <w:pPr>
        <w:spacing w:after="0"/>
      </w:pPr>
    </w:p>
    <w:p w14:paraId="6782185F" w14:textId="77777777" w:rsidR="0060687B" w:rsidRDefault="0060687B" w:rsidP="0060687B"/>
    <w:p w14:paraId="04EDE5A8" w14:textId="77777777" w:rsidR="000D3CB0" w:rsidRPr="000D3CB0" w:rsidRDefault="000D3CB0" w:rsidP="00AD4C97">
      <w:pPr>
        <w:pStyle w:val="Heading2"/>
      </w:pPr>
      <w:bookmarkStart w:id="144" w:name="_Toc288823912"/>
      <w:bookmarkStart w:id="145" w:name="_Toc288897969"/>
      <w:r>
        <w:t>Step</w:t>
      </w:r>
      <w:r w:rsidR="00F1019C">
        <w:t xml:space="preserve"> 13: Define base image</w:t>
      </w:r>
      <w:bookmarkEnd w:id="144"/>
      <w:bookmarkEnd w:id="145"/>
    </w:p>
    <w:p w14:paraId="35901C26" w14:textId="77777777" w:rsidR="00CE6788" w:rsidRDefault="00CE6788" w:rsidP="000D3CB0">
      <w:pPr>
        <w:pStyle w:val="ListParagraph"/>
      </w:pPr>
      <w:r>
        <w:t xml:space="preserve">Click on </w:t>
      </w:r>
      <w:r w:rsidRPr="009662FD">
        <w:rPr>
          <w:b/>
        </w:rPr>
        <w:t>Base Object</w:t>
      </w:r>
      <w:r w:rsidR="00693501" w:rsidRPr="009662FD">
        <w:rPr>
          <w:b/>
        </w:rPr>
        <w:t xml:space="preserve"> </w:t>
      </w:r>
      <w:r w:rsidR="00693501" w:rsidRPr="009662FD">
        <w:rPr>
          <w:b/>
        </w:rPr>
        <w:sym w:font="Wingdings" w:char="F0E8"/>
      </w:r>
      <w:r w:rsidR="00693501" w:rsidRPr="009662FD">
        <w:rPr>
          <w:b/>
        </w:rPr>
        <w:t xml:space="preserve"> Properties</w:t>
      </w:r>
      <w:r w:rsidR="00693501" w:rsidRPr="000D3CB0">
        <w:t xml:space="preserve"> </w:t>
      </w:r>
      <w:r w:rsidR="00693501" w:rsidRPr="000D3CB0">
        <w:sym w:font="Wingdings" w:char="F0E8"/>
      </w:r>
      <w:r w:rsidR="00693501" w:rsidRPr="000D3CB0">
        <w:t xml:space="preserve"> </w:t>
      </w:r>
    </w:p>
    <w:p w14:paraId="7494A788" w14:textId="77777777" w:rsidR="00693501" w:rsidRPr="000D3CB0" w:rsidRDefault="00CE6788" w:rsidP="000D3CB0">
      <w:pPr>
        <w:pStyle w:val="ListParagraph"/>
      </w:pPr>
      <w:r>
        <w:t xml:space="preserve">Click on button </w:t>
      </w:r>
      <w:r w:rsidRPr="009662FD">
        <w:rPr>
          <w:b/>
        </w:rPr>
        <w:sym w:font="Wingdings" w:char="F0E8"/>
      </w:r>
      <w:r w:rsidRPr="009662FD">
        <w:rPr>
          <w:b/>
        </w:rPr>
        <w:t xml:space="preserve"> </w:t>
      </w:r>
      <w:r w:rsidR="00693501" w:rsidRPr="009662FD">
        <w:rPr>
          <w:b/>
        </w:rPr>
        <w:t xml:space="preserve">Base Image Type: Downloaded Map </w:t>
      </w:r>
      <w:r w:rsidR="00693501" w:rsidRPr="009662FD">
        <w:rPr>
          <w:b/>
        </w:rPr>
        <w:sym w:font="Wingdings" w:char="F0E8"/>
      </w:r>
      <w:r w:rsidR="00693501" w:rsidRPr="009662FD">
        <w:rPr>
          <w:b/>
        </w:rPr>
        <w:t xml:space="preserve"> Type: Map</w:t>
      </w:r>
    </w:p>
    <w:p w14:paraId="05EC026C" w14:textId="24E877A9" w:rsidR="00693501" w:rsidRPr="000D3CB0" w:rsidRDefault="00693501" w:rsidP="000D3CB0">
      <w:pPr>
        <w:pStyle w:val="NOTE"/>
      </w:pPr>
      <w:r w:rsidRPr="000D3CB0">
        <w:t xml:space="preserve">NOTE: You can load </w:t>
      </w:r>
      <w:r w:rsidR="00924118">
        <w:t>a variety</w:t>
      </w:r>
      <w:r w:rsidRPr="000D3CB0">
        <w:t xml:space="preserve"> of interesting images and legends in this section. Once you have gained more familiarity with this field try experiment</w:t>
      </w:r>
      <w:r w:rsidR="00924118">
        <w:t>ing</w:t>
      </w:r>
      <w:r w:rsidRPr="000D3CB0">
        <w:t xml:space="preserve"> with new maps and grids. </w:t>
      </w:r>
    </w:p>
    <w:p w14:paraId="4A25A002" w14:textId="77777777" w:rsidR="00693501" w:rsidRPr="000D3CB0" w:rsidRDefault="00693501" w:rsidP="000D3CB0"/>
    <w:p w14:paraId="20783E1A" w14:textId="77777777" w:rsidR="00693501" w:rsidRDefault="00693501" w:rsidP="00AD4C97">
      <w:pPr>
        <w:rPr>
          <w:rFonts w:ascii="Times New Roman" w:hAnsi="Times New Roman" w:cs="Times New Roman"/>
          <w:sz w:val="24"/>
          <w:szCs w:val="24"/>
        </w:rPr>
      </w:pPr>
      <w:r>
        <w:rPr>
          <w:noProof/>
        </w:rPr>
        <w:drawing>
          <wp:inline distT="0" distB="0" distL="0" distR="0" wp14:anchorId="495333AF" wp14:editId="17F2910D">
            <wp:extent cx="5718387" cy="29269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68541" cy="3003774"/>
                    </a:xfrm>
                    <a:prstGeom prst="rect">
                      <a:avLst/>
                    </a:prstGeom>
                  </pic:spPr>
                </pic:pic>
              </a:graphicData>
            </a:graphic>
          </wp:inline>
        </w:drawing>
      </w:r>
    </w:p>
    <w:p w14:paraId="3FF328F6" w14:textId="77777777" w:rsidR="0060687B" w:rsidRDefault="0060687B" w:rsidP="00AD4C97">
      <w:pPr>
        <w:rPr>
          <w:rFonts w:ascii="Times New Roman" w:hAnsi="Times New Roman" w:cs="Times New Roman"/>
          <w:sz w:val="24"/>
          <w:szCs w:val="24"/>
        </w:rPr>
      </w:pPr>
    </w:p>
    <w:p w14:paraId="6E774413" w14:textId="77777777" w:rsidR="00CB2DA2" w:rsidRDefault="00CB2DA2" w:rsidP="00AD4C97">
      <w:pPr>
        <w:rPr>
          <w:rFonts w:ascii="Times New Roman" w:hAnsi="Times New Roman" w:cs="Times New Roman"/>
          <w:sz w:val="24"/>
          <w:szCs w:val="24"/>
        </w:rPr>
      </w:pPr>
    </w:p>
    <w:p w14:paraId="707B7D84" w14:textId="77777777" w:rsidR="00CB2DA2" w:rsidRDefault="00CB2DA2" w:rsidP="00AD4C97">
      <w:pPr>
        <w:rPr>
          <w:rFonts w:ascii="Times New Roman" w:hAnsi="Times New Roman" w:cs="Times New Roman"/>
          <w:sz w:val="24"/>
          <w:szCs w:val="24"/>
        </w:rPr>
      </w:pPr>
    </w:p>
    <w:p w14:paraId="4C8B3174" w14:textId="77777777" w:rsidR="00CB2DA2" w:rsidRDefault="00CB2DA2">
      <w:pPr>
        <w:spacing w:after="0"/>
        <w:rPr>
          <w:rFonts w:ascii="Times New Roman" w:hAnsi="Times New Roman" w:cs="Times New Roman"/>
          <w:sz w:val="24"/>
          <w:szCs w:val="24"/>
        </w:rPr>
      </w:pPr>
      <w:r>
        <w:rPr>
          <w:rFonts w:ascii="Times New Roman" w:hAnsi="Times New Roman" w:cs="Times New Roman"/>
          <w:sz w:val="24"/>
          <w:szCs w:val="24"/>
        </w:rPr>
        <w:br w:type="page"/>
      </w:r>
    </w:p>
    <w:p w14:paraId="12F51CC4" w14:textId="77777777" w:rsidR="0060687B" w:rsidRPr="00A41D3D" w:rsidRDefault="0060687B" w:rsidP="00AD4C97">
      <w:pPr>
        <w:rPr>
          <w:rFonts w:ascii="Times New Roman" w:hAnsi="Times New Roman" w:cs="Times New Roman"/>
          <w:sz w:val="24"/>
          <w:szCs w:val="24"/>
        </w:rPr>
      </w:pPr>
    </w:p>
    <w:p w14:paraId="605D34B6" w14:textId="77777777" w:rsidR="000D3CB0" w:rsidRPr="000D3CB0" w:rsidRDefault="000D3CB0" w:rsidP="00AD4C97">
      <w:pPr>
        <w:pStyle w:val="Heading2"/>
      </w:pPr>
      <w:bookmarkStart w:id="146" w:name="_Toc288823913"/>
      <w:bookmarkStart w:id="147" w:name="_Toc288897970"/>
      <w:r>
        <w:t xml:space="preserve">Step </w:t>
      </w:r>
      <w:r w:rsidR="00E33182">
        <w:t>1</w:t>
      </w:r>
      <w:r w:rsidR="009B1B88">
        <w:t>4: map data to glyph</w:t>
      </w:r>
      <w:bookmarkEnd w:id="146"/>
      <w:bookmarkEnd w:id="147"/>
    </w:p>
    <w:p w14:paraId="72BC1C15" w14:textId="4A28E1F9" w:rsidR="00693501" w:rsidRPr="000D3CB0" w:rsidRDefault="009B1B88" w:rsidP="000D3CB0">
      <w:r>
        <w:t xml:space="preserve">The process for mapping the data to the Glyph is simply to </w:t>
      </w:r>
      <w:r w:rsidR="00693501" w:rsidRPr="000D3CB0">
        <w:t>drag</w:t>
      </w:r>
      <w:r>
        <w:t xml:space="preserve"> the data from the “Data Stats” area and</w:t>
      </w:r>
      <w:r w:rsidR="00693501" w:rsidRPr="000D3CB0">
        <w:t xml:space="preserve"> drop</w:t>
      </w:r>
      <w:r>
        <w:t xml:space="preserve"> it into the appropriate field in the “Input” area of “</w:t>
      </w:r>
      <w:r w:rsidRPr="009662FD">
        <w:rPr>
          <w:b/>
        </w:rPr>
        <w:t>Base Properties</w:t>
      </w:r>
      <w:r>
        <w:t>”.</w:t>
      </w:r>
      <w:r w:rsidR="00693501" w:rsidRPr="000D3CB0">
        <w:t xml:space="preserve"> </w:t>
      </w:r>
      <w:r>
        <w:t xml:space="preserve"> The same drag and drop also applies to the “</w:t>
      </w:r>
      <w:r w:rsidR="00693501" w:rsidRPr="009662FD">
        <w:rPr>
          <w:b/>
        </w:rPr>
        <w:t>Tag</w:t>
      </w:r>
      <w:r w:rsidRPr="009662FD">
        <w:rPr>
          <w:b/>
        </w:rPr>
        <w:t xml:space="preserve"> &amp; </w:t>
      </w:r>
      <w:r w:rsidR="00693501" w:rsidRPr="009662FD">
        <w:rPr>
          <w:b/>
        </w:rPr>
        <w:t>Description</w:t>
      </w:r>
      <w:r w:rsidR="009662FD">
        <w:rPr>
          <w:b/>
        </w:rPr>
        <w:t>”</w:t>
      </w:r>
      <w:r w:rsidR="00693501" w:rsidRPr="000D3CB0">
        <w:t xml:space="preserve"> fields</w:t>
      </w:r>
      <w:r>
        <w:t xml:space="preserve"> but </w:t>
      </w:r>
      <w:r w:rsidR="00924118">
        <w:t xml:space="preserve">keep in mind that only </w:t>
      </w:r>
      <w:r>
        <w:t xml:space="preserve">Text </w:t>
      </w:r>
      <w:r w:rsidR="0060687B">
        <w:t xml:space="preserve">fields are </w:t>
      </w:r>
      <w:r>
        <w:t>allowed.</w:t>
      </w:r>
    </w:p>
    <w:p w14:paraId="358E3609" w14:textId="1D71D863" w:rsidR="009B1B88" w:rsidRPr="000F7B43" w:rsidRDefault="009B1B88" w:rsidP="000F7B43">
      <w:pPr>
        <w:pStyle w:val="ListParagraph"/>
      </w:pPr>
      <w:r w:rsidRPr="000F7B43">
        <w:t xml:space="preserve">The first property that </w:t>
      </w:r>
      <w:r w:rsidR="0060687B">
        <w:t>we want to map</w:t>
      </w:r>
      <w:r w:rsidRPr="000F7B43">
        <w:t xml:space="preserve"> is the root glyph</w:t>
      </w:r>
      <w:r w:rsidR="0060687B">
        <w:t>,</w:t>
      </w:r>
      <w:r w:rsidRPr="000F7B43">
        <w:t xml:space="preserve"> listed </w:t>
      </w:r>
      <w:r w:rsidR="00924118">
        <w:t xml:space="preserve">in the </w:t>
      </w:r>
      <w:r w:rsidRPr="000F7B43">
        <w:t>“</w:t>
      </w:r>
      <w:r w:rsidRPr="009662FD">
        <w:rPr>
          <w:b/>
        </w:rPr>
        <w:t>Glyph Tree</w:t>
      </w:r>
      <w:r w:rsidRPr="000F7B43">
        <w:t>” column</w:t>
      </w:r>
      <w:r w:rsidR="000F7B43" w:rsidRPr="000F7B43">
        <w:t xml:space="preserve">. </w:t>
      </w:r>
      <w:r w:rsidRPr="000F7B43">
        <w:t xml:space="preserve">In this case it is a </w:t>
      </w:r>
      <w:r w:rsidRPr="0060687B">
        <w:rPr>
          <w:b/>
        </w:rPr>
        <w:t>Cylinder: Rod (Root)</w:t>
      </w:r>
      <w:r w:rsidRPr="000F7B43">
        <w:t xml:space="preserve">. Be sure that glyph is selected </w:t>
      </w:r>
      <w:r w:rsidR="000F7B43" w:rsidRPr="000F7B43">
        <w:t xml:space="preserve">(it has a blue highlight to indicated it is selected) </w:t>
      </w:r>
      <w:r w:rsidRPr="000F7B43">
        <w:t xml:space="preserve">and </w:t>
      </w:r>
      <w:r w:rsidR="000E7834" w:rsidRPr="000F7B43">
        <w:t>its</w:t>
      </w:r>
      <w:r w:rsidRPr="000F7B43">
        <w:t xml:space="preserve"> base properties will appear in the window. You will need to drag the data </w:t>
      </w:r>
      <w:r w:rsidR="000F7B43" w:rsidRPr="000F7B43">
        <w:t xml:space="preserve">from </w:t>
      </w:r>
      <w:r w:rsidRPr="000F7B43">
        <w:t>the right column into the Input area of the middle column.</w:t>
      </w:r>
    </w:p>
    <w:p w14:paraId="2BBBBA08" w14:textId="77777777" w:rsidR="009B1B88" w:rsidRPr="000F7B43" w:rsidRDefault="009B1B88" w:rsidP="000F7B43">
      <w:pPr>
        <w:pStyle w:val="ListParagraph"/>
        <w:numPr>
          <w:ilvl w:val="1"/>
          <w:numId w:val="18"/>
        </w:numPr>
      </w:pPr>
      <w:r w:rsidRPr="000F7B43">
        <w:t>Drag the Longitude data into Position X</w:t>
      </w:r>
    </w:p>
    <w:p w14:paraId="5BDC98AD" w14:textId="33871A05" w:rsidR="009B1B88" w:rsidRPr="000F7B43" w:rsidRDefault="009B1B88" w:rsidP="000F7B43">
      <w:pPr>
        <w:pStyle w:val="ListParagraph"/>
        <w:numPr>
          <w:ilvl w:val="1"/>
          <w:numId w:val="18"/>
        </w:numPr>
      </w:pPr>
      <w:r w:rsidRPr="000F7B43">
        <w:t xml:space="preserve">Drag the </w:t>
      </w:r>
      <w:r w:rsidR="00924118">
        <w:t>L</w:t>
      </w:r>
      <w:r w:rsidRPr="000F7B43">
        <w:t>atitude data into Position Y</w:t>
      </w:r>
    </w:p>
    <w:p w14:paraId="38DA0189" w14:textId="77777777" w:rsidR="009B1B88" w:rsidRDefault="009B1B88" w:rsidP="000F7B43">
      <w:pPr>
        <w:pStyle w:val="ListParagraph"/>
        <w:numPr>
          <w:ilvl w:val="1"/>
          <w:numId w:val="18"/>
        </w:numPr>
      </w:pPr>
      <w:r w:rsidRPr="000F7B43">
        <w:t>Drag the Timedat</w:t>
      </w:r>
      <w:r w:rsidR="000F7B43">
        <w:t>e</w:t>
      </w:r>
      <w:r w:rsidRPr="000F7B43">
        <w:t xml:space="preserve"> data in</w:t>
      </w:r>
      <w:r w:rsidR="000F7B43">
        <w:t>to</w:t>
      </w:r>
      <w:r w:rsidRPr="000F7B43">
        <w:t xml:space="preserve"> position Z. </w:t>
      </w:r>
      <w:r w:rsidR="000F7B43" w:rsidRPr="000F7B43">
        <w:t xml:space="preserve"> </w:t>
      </w:r>
      <w:r w:rsidRPr="000F7B43">
        <w:t>Change Min/Max values to 5 so the glyphs will float above the map layer.</w:t>
      </w:r>
    </w:p>
    <w:p w14:paraId="1E79B2B3" w14:textId="77777777" w:rsidR="00CB2DA2" w:rsidRDefault="00CB2DA2" w:rsidP="00CB2DA2"/>
    <w:p w14:paraId="3DC92CE8" w14:textId="77777777" w:rsidR="00CB2DA2" w:rsidRPr="000F7B43" w:rsidRDefault="00CB2DA2" w:rsidP="00CB2DA2">
      <w:r w:rsidRPr="00AD4C97">
        <w:rPr>
          <w:noProof/>
        </w:rPr>
        <w:drawing>
          <wp:inline distT="0" distB="0" distL="0" distR="0" wp14:anchorId="4FB35658" wp14:editId="2E0457C5">
            <wp:extent cx="5852160" cy="7459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52160" cy="745900"/>
                    </a:xfrm>
                    <a:prstGeom prst="rect">
                      <a:avLst/>
                    </a:prstGeom>
                  </pic:spPr>
                </pic:pic>
              </a:graphicData>
            </a:graphic>
          </wp:inline>
        </w:drawing>
      </w:r>
    </w:p>
    <w:p w14:paraId="69CC9CBE" w14:textId="77777777" w:rsidR="00CB2DA2" w:rsidRDefault="00CB2DA2" w:rsidP="000F7B43">
      <w:pPr>
        <w:pStyle w:val="NOTE"/>
      </w:pPr>
    </w:p>
    <w:p w14:paraId="69A60468" w14:textId="4797FABF" w:rsidR="009B1B88" w:rsidRPr="000F7B43" w:rsidRDefault="009B1B88" w:rsidP="000F7B43">
      <w:pPr>
        <w:pStyle w:val="NOTE"/>
      </w:pPr>
      <w:r>
        <w:t xml:space="preserve">Note: </w:t>
      </w:r>
      <w:r w:rsidR="00924118">
        <w:t>T</w:t>
      </w:r>
      <w:r>
        <w:t>he min/max values are greyed out in Position X/Y because a downloaded map has been specified</w:t>
      </w:r>
      <w:r w:rsidR="002261A5">
        <w:t xml:space="preserve"> and it assumes geo located Lat/Long values will be used</w:t>
      </w:r>
      <w:r>
        <w:t xml:space="preserve">. </w:t>
      </w:r>
    </w:p>
    <w:p w14:paraId="2103EC64" w14:textId="06DA4D52" w:rsidR="00C714A5" w:rsidRDefault="009B1B88" w:rsidP="000F7B43">
      <w:pPr>
        <w:pStyle w:val="NOTE"/>
      </w:pPr>
      <w:r w:rsidRPr="000F7B43">
        <w:t xml:space="preserve">NOTE: Currently this sample data is from one period of time, but if you add more information to the data set later on you will not have to go back and remap this value. Also notice the Min/Max values. </w:t>
      </w:r>
      <w:r w:rsidR="00E14E5A">
        <w:t>I</w:t>
      </w:r>
      <w:r w:rsidRPr="000F7B43">
        <w:t xml:space="preserve">f you change Max=5 </w:t>
      </w:r>
      <w:r w:rsidR="00E14E5A">
        <w:t>(</w:t>
      </w:r>
      <w:r w:rsidRPr="000F7B43">
        <w:t>or some other value</w:t>
      </w:r>
      <w:r w:rsidR="00E14E5A">
        <w:t>)</w:t>
      </w:r>
      <w:r w:rsidRPr="000F7B43">
        <w:t xml:space="preserve"> it will float </w:t>
      </w:r>
      <w:r w:rsidR="000F7B43">
        <w:t>the glyphs above the map layer.</w:t>
      </w:r>
    </w:p>
    <w:p w14:paraId="2E906D4E" w14:textId="77777777" w:rsidR="00C714A5" w:rsidRDefault="00C714A5">
      <w:pPr>
        <w:spacing w:after="0"/>
        <w:rPr>
          <w:bCs/>
          <w:i/>
        </w:rPr>
      </w:pPr>
      <w:r>
        <w:br w:type="page"/>
      </w:r>
    </w:p>
    <w:p w14:paraId="75BE0CEB" w14:textId="77777777" w:rsidR="009B1B88" w:rsidRPr="000F7B43" w:rsidRDefault="009B1B88" w:rsidP="000F7B43">
      <w:pPr>
        <w:pStyle w:val="NOTE"/>
      </w:pPr>
    </w:p>
    <w:p w14:paraId="17028D6F" w14:textId="77777777" w:rsidR="000F7B43" w:rsidRDefault="000F7B43" w:rsidP="005E0C8C">
      <w:pPr>
        <w:pStyle w:val="Heading4"/>
      </w:pPr>
      <w:bookmarkStart w:id="148" w:name="_Toc288823914"/>
      <w:r>
        <w:t>Continue mapping the other objects</w:t>
      </w:r>
      <w:bookmarkEnd w:id="148"/>
    </w:p>
    <w:p w14:paraId="57F88AC1" w14:textId="77777777" w:rsidR="001C7B6E" w:rsidRDefault="0060687B" w:rsidP="0060687B">
      <w:pPr>
        <w:pStyle w:val="ListParagraph"/>
      </w:pPr>
      <w:r w:rsidRPr="0060687B">
        <w:t xml:space="preserve">Select the </w:t>
      </w:r>
      <w:r w:rsidR="000F7B43" w:rsidRPr="0060687B">
        <w:rPr>
          <w:b/>
        </w:rPr>
        <w:t xml:space="preserve">Cylinder:Torus, </w:t>
      </w:r>
      <w:r w:rsidRPr="0060687B">
        <w:t xml:space="preserve">and drag the </w:t>
      </w:r>
      <w:r w:rsidRPr="001C7B6E">
        <w:rPr>
          <w:b/>
        </w:rPr>
        <w:t>Age</w:t>
      </w:r>
      <w:r w:rsidRPr="0060687B">
        <w:t xml:space="preserve"> data over to</w:t>
      </w:r>
      <w:r>
        <w:rPr>
          <w:b/>
        </w:rPr>
        <w:t xml:space="preserve"> </w:t>
      </w:r>
      <w:r w:rsidR="000F7B43" w:rsidRPr="0060687B">
        <w:rPr>
          <w:b/>
        </w:rPr>
        <w:t>ScaleX/ScaleY/ScaleZ</w:t>
      </w:r>
      <w:r>
        <w:t>. T</w:t>
      </w:r>
      <w:r w:rsidR="000F7B43" w:rsidRPr="00AD4C97">
        <w:t xml:space="preserve">his </w:t>
      </w:r>
      <w:r>
        <w:t>will require</w:t>
      </w:r>
      <w:r w:rsidR="000F7B43" w:rsidRPr="00AD4C97">
        <w:t xml:space="preserve"> three drags</w:t>
      </w:r>
      <w:r>
        <w:t xml:space="preserve"> and change the</w:t>
      </w:r>
      <w:r w:rsidR="000F7B43" w:rsidRPr="00AD4C97">
        <w:t xml:space="preserve"> </w:t>
      </w:r>
      <w:r w:rsidR="000F7B43" w:rsidRPr="00841B49">
        <w:rPr>
          <w:b/>
        </w:rPr>
        <w:t xml:space="preserve">Min </w:t>
      </w:r>
      <w:r w:rsidRPr="00841B49">
        <w:rPr>
          <w:b/>
        </w:rPr>
        <w:t xml:space="preserve">values for </w:t>
      </w:r>
      <w:r w:rsidR="000F7B43" w:rsidRPr="00841B49">
        <w:rPr>
          <w:b/>
        </w:rPr>
        <w:t>X/Y/Z = .61</w:t>
      </w:r>
      <w:r w:rsidR="001C7B6E">
        <w:t>.</w:t>
      </w:r>
    </w:p>
    <w:p w14:paraId="74EFE720" w14:textId="77777777" w:rsidR="000F7B43" w:rsidRPr="00AD4C97" w:rsidRDefault="001C7B6E" w:rsidP="001C7B6E">
      <w:pPr>
        <w:pStyle w:val="ListParagraph"/>
        <w:numPr>
          <w:ilvl w:val="1"/>
          <w:numId w:val="18"/>
        </w:numPr>
      </w:pPr>
      <w:r>
        <w:t xml:space="preserve">Drag the </w:t>
      </w:r>
      <w:r w:rsidRPr="001C7B6E">
        <w:rPr>
          <w:b/>
        </w:rPr>
        <w:t>Age</w:t>
      </w:r>
      <w:r>
        <w:t xml:space="preserve"> data over to the </w:t>
      </w:r>
      <w:r w:rsidR="00841B49">
        <w:t>“</w:t>
      </w:r>
      <w:r w:rsidRPr="009662FD">
        <w:rPr>
          <w:b/>
        </w:rPr>
        <w:t>Color</w:t>
      </w:r>
      <w:r w:rsidR="00841B49">
        <w:t>”</w:t>
      </w:r>
      <w:r>
        <w:t xml:space="preserve"> field </w:t>
      </w:r>
      <w:r w:rsidR="00841B49">
        <w:t>under “</w:t>
      </w:r>
      <w:r w:rsidR="00841B49" w:rsidRPr="009662FD">
        <w:rPr>
          <w:b/>
        </w:rPr>
        <w:t>Base Properties</w:t>
      </w:r>
      <w:r w:rsidR="00841B49">
        <w:t xml:space="preserve">” </w:t>
      </w:r>
      <w:r>
        <w:t xml:space="preserve">and change the Min/Max colors to </w:t>
      </w:r>
      <w:r w:rsidRPr="00841B49">
        <w:rPr>
          <w:b/>
        </w:rPr>
        <w:t>Min</w:t>
      </w:r>
      <w:r w:rsidR="00841B49" w:rsidRPr="00841B49">
        <w:rPr>
          <w:b/>
        </w:rPr>
        <w:t>/dark-green &amp; Max/light-</w:t>
      </w:r>
      <w:r w:rsidRPr="00841B49">
        <w:rPr>
          <w:b/>
        </w:rPr>
        <w:t>green</w:t>
      </w:r>
      <w:r>
        <w:t xml:space="preserve">.   </w:t>
      </w:r>
    </w:p>
    <w:p w14:paraId="3282AEBC" w14:textId="253AFFEF" w:rsidR="001C7B6E" w:rsidRDefault="001C7B6E" w:rsidP="00B700FF">
      <w:pPr>
        <w:pStyle w:val="NOTE"/>
      </w:pPr>
      <w:r>
        <w:t xml:space="preserve">NOTE: </w:t>
      </w:r>
      <w:r w:rsidRPr="00AD4C97">
        <w:t xml:space="preserve">At the end of this guide there is a special section on sizing, but currently we will assume that the Max values established from the initial setup are correct. Data Mapper defaults to Min (in data) = Min (size) which is typically not what you want. In this case, relative Min = 17/28 = .61. </w:t>
      </w:r>
    </w:p>
    <w:p w14:paraId="5A7642BA" w14:textId="77777777" w:rsidR="00B700FF" w:rsidRDefault="00E45022" w:rsidP="00B700FF">
      <w:pPr>
        <w:pStyle w:val="NOTE"/>
      </w:pPr>
      <w:r>
        <w:rPr>
          <w:noProof/>
        </w:rPr>
        <w:drawing>
          <wp:anchor distT="0" distB="0" distL="114300" distR="114300" simplePos="0" relativeHeight="251668480" behindDoc="0" locked="0" layoutInCell="1" allowOverlap="1" wp14:anchorId="77A7E652" wp14:editId="7F3BDC1C">
            <wp:simplePos x="0" y="0"/>
            <wp:positionH relativeFrom="margin">
              <wp:posOffset>2971800</wp:posOffset>
            </wp:positionH>
            <wp:positionV relativeFrom="margin">
              <wp:posOffset>2286000</wp:posOffset>
            </wp:positionV>
            <wp:extent cx="2057400" cy="1979930"/>
            <wp:effectExtent l="0" t="0" r="0" b="127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c.png"/>
                    <pic:cNvPicPr/>
                  </pic:nvPicPr>
                  <pic:blipFill>
                    <a:blip r:embed="rId38">
                      <a:extLst>
                        <a:ext uri="{28A0092B-C50C-407E-A947-70E740481C1C}">
                          <a14:useLocalDpi xmlns:a14="http://schemas.microsoft.com/office/drawing/2010/main" val="0"/>
                        </a:ext>
                      </a:extLst>
                    </a:blip>
                    <a:stretch>
                      <a:fillRect/>
                    </a:stretch>
                  </pic:blipFill>
                  <pic:spPr>
                    <a:xfrm>
                      <a:off x="0" y="0"/>
                      <a:ext cx="2057400" cy="1979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67815FC" wp14:editId="37F0291B">
            <wp:extent cx="1907540" cy="1295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a.png"/>
                    <pic:cNvPicPr/>
                  </pic:nvPicPr>
                  <pic:blipFill>
                    <a:blip r:embed="rId39">
                      <a:extLst>
                        <a:ext uri="{28A0092B-C50C-407E-A947-70E740481C1C}">
                          <a14:useLocalDpi xmlns:a14="http://schemas.microsoft.com/office/drawing/2010/main" val="0"/>
                        </a:ext>
                      </a:extLst>
                    </a:blip>
                    <a:stretch>
                      <a:fillRect/>
                    </a:stretch>
                  </pic:blipFill>
                  <pic:spPr>
                    <a:xfrm>
                      <a:off x="0" y="0"/>
                      <a:ext cx="1907540" cy="1295400"/>
                    </a:xfrm>
                    <a:prstGeom prst="rect">
                      <a:avLst/>
                    </a:prstGeom>
                  </pic:spPr>
                </pic:pic>
              </a:graphicData>
            </a:graphic>
          </wp:inline>
        </w:drawing>
      </w:r>
    </w:p>
    <w:p w14:paraId="05EAD103" w14:textId="77777777" w:rsidR="00B700FF" w:rsidRDefault="00B700FF" w:rsidP="00B700FF">
      <w:pPr>
        <w:pStyle w:val="NOTE"/>
      </w:pPr>
    </w:p>
    <w:p w14:paraId="1C6101BC" w14:textId="77777777" w:rsidR="00B700FF" w:rsidRPr="00AD4C97" w:rsidRDefault="00B700FF" w:rsidP="00B700FF">
      <w:pPr>
        <w:pStyle w:val="NOTE"/>
      </w:pPr>
    </w:p>
    <w:p w14:paraId="508C5220" w14:textId="77777777" w:rsidR="00C714A5" w:rsidRDefault="00C714A5" w:rsidP="00C714A5"/>
    <w:p w14:paraId="323784BF" w14:textId="77777777" w:rsidR="00C714A5" w:rsidRDefault="00C714A5" w:rsidP="00C714A5">
      <w:r>
        <w:rPr>
          <w:noProof/>
        </w:rPr>
        <w:drawing>
          <wp:anchor distT="0" distB="0" distL="114300" distR="114300" simplePos="0" relativeHeight="251669504" behindDoc="0" locked="0" layoutInCell="1" allowOverlap="1" wp14:anchorId="1365D25E" wp14:editId="444426A8">
            <wp:simplePos x="0" y="0"/>
            <wp:positionH relativeFrom="margin">
              <wp:align>center</wp:align>
            </wp:positionH>
            <wp:positionV relativeFrom="margin">
              <wp:posOffset>4572000</wp:posOffset>
            </wp:positionV>
            <wp:extent cx="5852160" cy="9188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8b.png"/>
                    <pic:cNvPicPr/>
                  </pic:nvPicPr>
                  <pic:blipFill>
                    <a:blip r:embed="rId40">
                      <a:extLst>
                        <a:ext uri="{28A0092B-C50C-407E-A947-70E740481C1C}">
                          <a14:useLocalDpi xmlns:a14="http://schemas.microsoft.com/office/drawing/2010/main" val="0"/>
                        </a:ext>
                      </a:extLst>
                    </a:blip>
                    <a:stretch>
                      <a:fillRect/>
                    </a:stretch>
                  </pic:blipFill>
                  <pic:spPr>
                    <a:xfrm>
                      <a:off x="0" y="0"/>
                      <a:ext cx="5852160" cy="918845"/>
                    </a:xfrm>
                    <a:prstGeom prst="rect">
                      <a:avLst/>
                    </a:prstGeom>
                  </pic:spPr>
                </pic:pic>
              </a:graphicData>
            </a:graphic>
          </wp:anchor>
        </w:drawing>
      </w:r>
    </w:p>
    <w:p w14:paraId="16EC552D" w14:textId="77777777" w:rsidR="00C714A5" w:rsidRDefault="00C714A5" w:rsidP="00E45022"/>
    <w:p w14:paraId="038C6543" w14:textId="77777777" w:rsidR="00E45022" w:rsidRDefault="00E45022">
      <w:pPr>
        <w:spacing w:after="0"/>
      </w:pPr>
      <w:r>
        <w:br w:type="page"/>
      </w:r>
    </w:p>
    <w:p w14:paraId="3C155A83" w14:textId="63792F17" w:rsidR="000F7B43" w:rsidRPr="00AD4C97" w:rsidRDefault="00432693" w:rsidP="0060687B">
      <w:pPr>
        <w:pStyle w:val="ListParagraph"/>
      </w:pPr>
      <w:r>
        <w:t>F</w:t>
      </w:r>
      <w:r w:rsidR="000F7B43" w:rsidRPr="00AD4C97">
        <w:t>inally we will map the medal counts and totals</w:t>
      </w:r>
    </w:p>
    <w:p w14:paraId="1A3E1CA6" w14:textId="45B6BD31" w:rsidR="000F7B43" w:rsidRPr="00E45022" w:rsidRDefault="00841B49" w:rsidP="001C7B6E">
      <w:pPr>
        <w:pStyle w:val="ListParagraph"/>
        <w:numPr>
          <w:ilvl w:val="1"/>
          <w:numId w:val="18"/>
        </w:numPr>
      </w:pPr>
      <w:r>
        <w:t xml:space="preserve">Select the </w:t>
      </w:r>
      <w:r w:rsidR="000F7B43" w:rsidRPr="00841B49">
        <w:rPr>
          <w:b/>
        </w:rPr>
        <w:t>Icosahedron: Torus</w:t>
      </w:r>
      <w:r>
        <w:t xml:space="preserve"> in the “</w:t>
      </w:r>
      <w:r w:rsidRPr="009662FD">
        <w:rPr>
          <w:b/>
        </w:rPr>
        <w:t>Glyph Trees</w:t>
      </w:r>
      <w:r>
        <w:t xml:space="preserve">” and drag the </w:t>
      </w:r>
      <w:r w:rsidRPr="00841B49">
        <w:rPr>
          <w:b/>
        </w:rPr>
        <w:t>Total Medals</w:t>
      </w:r>
      <w:r w:rsidR="000F7B43" w:rsidRPr="00AD4C97">
        <w:t xml:space="preserve"> </w:t>
      </w:r>
      <w:r>
        <w:t xml:space="preserve">data </w:t>
      </w:r>
      <w:r w:rsidR="00432693">
        <w:t xml:space="preserve">from </w:t>
      </w:r>
      <w:r>
        <w:t xml:space="preserve">the </w:t>
      </w:r>
      <w:r w:rsidR="000F7B43" w:rsidRPr="00841B49">
        <w:rPr>
          <w:b/>
        </w:rPr>
        <w:t>Scale</w:t>
      </w:r>
      <w:r>
        <w:t xml:space="preserve"> fields </w:t>
      </w:r>
      <w:r w:rsidR="00DE2D1A">
        <w:t>to</w:t>
      </w:r>
      <w:r>
        <w:t xml:space="preserve"> the </w:t>
      </w:r>
      <w:r w:rsidR="000F7B43" w:rsidRPr="00841B49">
        <w:rPr>
          <w:b/>
        </w:rPr>
        <w:t>X/Y/Z</w:t>
      </w:r>
      <w:r w:rsidR="00DE2D1A">
        <w:rPr>
          <w:b/>
        </w:rPr>
        <w:t xml:space="preserve"> fields</w:t>
      </w:r>
      <w:r>
        <w:t>.</w:t>
      </w:r>
      <w:r w:rsidR="000F7B43" w:rsidRPr="00AD4C97">
        <w:t xml:space="preserve"> </w:t>
      </w:r>
      <w:r>
        <w:t xml:space="preserve"> </w:t>
      </w:r>
      <w:r w:rsidR="00432693">
        <w:t>This r</w:t>
      </w:r>
      <w:r w:rsidR="00DE2D1A">
        <w:t xml:space="preserve">equires three drags. </w:t>
      </w:r>
      <w:r>
        <w:t xml:space="preserve">Change the </w:t>
      </w:r>
      <w:r w:rsidR="000F7B43" w:rsidRPr="00841B49">
        <w:rPr>
          <w:b/>
        </w:rPr>
        <w:t>Scale</w:t>
      </w:r>
      <w:r w:rsidR="000F7B43" w:rsidRPr="00AD4C97">
        <w:t xml:space="preserve"> </w:t>
      </w:r>
      <w:r>
        <w:t xml:space="preserve">to </w:t>
      </w:r>
      <w:r w:rsidR="000F7B43" w:rsidRPr="00841B49">
        <w:rPr>
          <w:b/>
        </w:rPr>
        <w:t>Min X/Y</w:t>
      </w:r>
      <w:r w:rsidRPr="00841B49">
        <w:rPr>
          <w:b/>
        </w:rPr>
        <w:t>/Z = 3/6 *(3) = 1.5</w:t>
      </w:r>
      <w:r>
        <w:t xml:space="preserve">, </w:t>
      </w:r>
      <w:r w:rsidRPr="00841B49">
        <w:rPr>
          <w:b/>
        </w:rPr>
        <w:t>Max = 3.0</w:t>
      </w:r>
    </w:p>
    <w:p w14:paraId="5BDDC39A" w14:textId="77777777" w:rsidR="00C714A5" w:rsidRDefault="00C714A5" w:rsidP="00C714A5">
      <w:r>
        <w:rPr>
          <w:noProof/>
        </w:rPr>
        <w:drawing>
          <wp:inline distT="0" distB="0" distL="0" distR="0" wp14:anchorId="058BD1F4" wp14:editId="600225BA">
            <wp:extent cx="5852160" cy="914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9.png"/>
                    <pic:cNvPicPr/>
                  </pic:nvPicPr>
                  <pic:blipFill>
                    <a:blip r:embed="rId41">
                      <a:extLst>
                        <a:ext uri="{28A0092B-C50C-407E-A947-70E740481C1C}">
                          <a14:useLocalDpi xmlns:a14="http://schemas.microsoft.com/office/drawing/2010/main" val="0"/>
                        </a:ext>
                      </a:extLst>
                    </a:blip>
                    <a:stretch>
                      <a:fillRect/>
                    </a:stretch>
                  </pic:blipFill>
                  <pic:spPr>
                    <a:xfrm>
                      <a:off x="0" y="0"/>
                      <a:ext cx="5852160" cy="914400"/>
                    </a:xfrm>
                    <a:prstGeom prst="rect">
                      <a:avLst/>
                    </a:prstGeom>
                  </pic:spPr>
                </pic:pic>
              </a:graphicData>
            </a:graphic>
          </wp:inline>
        </w:drawing>
      </w:r>
    </w:p>
    <w:p w14:paraId="65A5C6BB" w14:textId="77777777" w:rsidR="00E45022" w:rsidRPr="00AD4C97" w:rsidRDefault="00E45022" w:rsidP="00C714A5"/>
    <w:p w14:paraId="23C5E155" w14:textId="77777777" w:rsidR="000F7B43" w:rsidRDefault="00841B49" w:rsidP="001C7B6E">
      <w:pPr>
        <w:pStyle w:val="ListParagraph"/>
        <w:numPr>
          <w:ilvl w:val="1"/>
          <w:numId w:val="18"/>
        </w:numPr>
        <w:rPr>
          <w:b/>
        </w:rPr>
      </w:pPr>
      <w:r>
        <w:t xml:space="preserve">Select the first </w:t>
      </w:r>
      <w:r w:rsidR="000F7B43" w:rsidRPr="00841B49">
        <w:rPr>
          <w:b/>
        </w:rPr>
        <w:t>Torus: Torus</w:t>
      </w:r>
      <w:r w:rsidR="000F7B43" w:rsidRPr="00AD4C97">
        <w:t xml:space="preserve"> </w:t>
      </w:r>
      <w:r>
        <w:t xml:space="preserve">in the “Glyph Trees” and drag the </w:t>
      </w:r>
      <w:r w:rsidRPr="00DE2D1A">
        <w:rPr>
          <w:b/>
        </w:rPr>
        <w:t>Bronze Medal</w:t>
      </w:r>
      <w:r>
        <w:t xml:space="preserve"> data to the </w:t>
      </w:r>
      <w:r w:rsidR="000F7B43" w:rsidRPr="00DE2D1A">
        <w:rPr>
          <w:b/>
        </w:rPr>
        <w:t>Scale</w:t>
      </w:r>
      <w:r w:rsidR="00DE2D1A">
        <w:t xml:space="preserve"> field to the </w:t>
      </w:r>
      <w:r w:rsidR="000F7B43" w:rsidRPr="00DE2D1A">
        <w:rPr>
          <w:b/>
        </w:rPr>
        <w:t>X/Y/Z</w:t>
      </w:r>
      <w:r w:rsidR="00DE2D1A">
        <w:t xml:space="preserve"> fields.</w:t>
      </w:r>
      <w:r w:rsidR="000F7B43" w:rsidRPr="00AD4C97">
        <w:t xml:space="preserve"> </w:t>
      </w:r>
      <w:r w:rsidR="00DE2D1A">
        <w:t xml:space="preserve">Change the </w:t>
      </w:r>
      <w:r w:rsidR="000F7B43" w:rsidRPr="00DE2D1A">
        <w:rPr>
          <w:b/>
        </w:rPr>
        <w:t xml:space="preserve">Scale </w:t>
      </w:r>
      <w:r w:rsidR="00DE2D1A" w:rsidRPr="00DE2D1A">
        <w:rPr>
          <w:b/>
        </w:rPr>
        <w:t xml:space="preserve">to </w:t>
      </w:r>
      <w:r w:rsidR="000F7B43" w:rsidRPr="00DE2D1A">
        <w:rPr>
          <w:b/>
        </w:rPr>
        <w:t xml:space="preserve">Min X/Y = 0, Scale Max X/Y = (1/4)*(4) = 1.0. </w:t>
      </w:r>
    </w:p>
    <w:p w14:paraId="796234D8" w14:textId="77777777" w:rsidR="00C714A5" w:rsidRDefault="00C714A5" w:rsidP="00C714A5">
      <w:r>
        <w:rPr>
          <w:noProof/>
        </w:rPr>
        <w:drawing>
          <wp:inline distT="0" distB="0" distL="0" distR="0" wp14:anchorId="4D6E313A" wp14:editId="1763640D">
            <wp:extent cx="5718387" cy="962397"/>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0.png"/>
                    <pic:cNvPicPr/>
                  </pic:nvPicPr>
                  <pic:blipFill>
                    <a:blip r:embed="rId42">
                      <a:extLst>
                        <a:ext uri="{28A0092B-C50C-407E-A947-70E740481C1C}">
                          <a14:useLocalDpi xmlns:a14="http://schemas.microsoft.com/office/drawing/2010/main" val="0"/>
                        </a:ext>
                      </a:extLst>
                    </a:blip>
                    <a:stretch>
                      <a:fillRect/>
                    </a:stretch>
                  </pic:blipFill>
                  <pic:spPr>
                    <a:xfrm>
                      <a:off x="0" y="0"/>
                      <a:ext cx="5726649" cy="963788"/>
                    </a:xfrm>
                    <a:prstGeom prst="rect">
                      <a:avLst/>
                    </a:prstGeom>
                  </pic:spPr>
                </pic:pic>
              </a:graphicData>
            </a:graphic>
          </wp:inline>
        </w:drawing>
      </w:r>
    </w:p>
    <w:p w14:paraId="479240CC" w14:textId="77777777" w:rsidR="00E45022" w:rsidRPr="00DE2D1A" w:rsidRDefault="00E45022" w:rsidP="00C714A5"/>
    <w:p w14:paraId="50CCB58A" w14:textId="0E84DDF1" w:rsidR="001C7B6E" w:rsidRDefault="00DE2D1A" w:rsidP="001C7B6E">
      <w:pPr>
        <w:pStyle w:val="ListParagraph"/>
        <w:numPr>
          <w:ilvl w:val="1"/>
          <w:numId w:val="18"/>
        </w:numPr>
        <w:rPr>
          <w:b/>
        </w:rPr>
      </w:pPr>
      <w:r>
        <w:t xml:space="preserve">Select the second </w:t>
      </w:r>
      <w:r w:rsidRPr="00DE2D1A">
        <w:rPr>
          <w:b/>
        </w:rPr>
        <w:t>Torus: Torus</w:t>
      </w:r>
      <w:r w:rsidR="001C7B6E" w:rsidRPr="00AD4C97">
        <w:t xml:space="preserve">, </w:t>
      </w:r>
      <w:r>
        <w:t>in the “</w:t>
      </w:r>
      <w:r w:rsidRPr="009662FD">
        <w:rPr>
          <w:b/>
        </w:rPr>
        <w:t>Glyph Trees</w:t>
      </w:r>
      <w:r>
        <w:t xml:space="preserve">” and drag the </w:t>
      </w:r>
      <w:r w:rsidRPr="00DE2D1A">
        <w:rPr>
          <w:b/>
        </w:rPr>
        <w:t>Silver Medal</w:t>
      </w:r>
      <w:r>
        <w:t xml:space="preserve"> data </w:t>
      </w:r>
      <w:r w:rsidR="00432693">
        <w:t xml:space="preserve">from </w:t>
      </w:r>
      <w:r>
        <w:t xml:space="preserve">the </w:t>
      </w:r>
      <w:r w:rsidRPr="00DE2D1A">
        <w:rPr>
          <w:b/>
        </w:rPr>
        <w:t>Scale</w:t>
      </w:r>
      <w:r>
        <w:t xml:space="preserve"> field to the </w:t>
      </w:r>
      <w:r w:rsidRPr="00DE2D1A">
        <w:rPr>
          <w:b/>
        </w:rPr>
        <w:t>X/Y/Z</w:t>
      </w:r>
      <w:r>
        <w:t xml:space="preserve"> fields.</w:t>
      </w:r>
      <w:r w:rsidRPr="00AD4C97">
        <w:t xml:space="preserve"> </w:t>
      </w:r>
      <w:r>
        <w:t xml:space="preserve">Change the </w:t>
      </w:r>
      <w:r w:rsidR="001C7B6E" w:rsidRPr="00AD4C97">
        <w:t>Scale</w:t>
      </w:r>
      <w:r>
        <w:t xml:space="preserve"> for </w:t>
      </w:r>
      <w:r w:rsidR="001C7B6E" w:rsidRPr="00DE2D1A">
        <w:rPr>
          <w:b/>
        </w:rPr>
        <w:t>X/Y</w:t>
      </w:r>
      <w:r>
        <w:t xml:space="preserve"> to</w:t>
      </w:r>
      <w:r w:rsidR="001C7B6E" w:rsidRPr="00AD4C97">
        <w:t xml:space="preserve"> </w:t>
      </w:r>
      <w:r w:rsidR="001C7B6E" w:rsidRPr="00DE2D1A">
        <w:rPr>
          <w:b/>
        </w:rPr>
        <w:t>Min X/Y= 0, Scale Max X/Y = (2/4)*(4) = 2.0</w:t>
      </w:r>
    </w:p>
    <w:p w14:paraId="585D4A65" w14:textId="77777777" w:rsidR="00C714A5" w:rsidRDefault="00E45022" w:rsidP="00C714A5">
      <w:r>
        <w:rPr>
          <w:noProof/>
        </w:rPr>
        <w:drawing>
          <wp:inline distT="0" distB="0" distL="0" distR="0" wp14:anchorId="5B02025D" wp14:editId="77219A1A">
            <wp:extent cx="5852160" cy="1088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1.png"/>
                    <pic:cNvPicPr/>
                  </pic:nvPicPr>
                  <pic:blipFill>
                    <a:blip r:embed="rId43">
                      <a:extLst>
                        <a:ext uri="{28A0092B-C50C-407E-A947-70E740481C1C}">
                          <a14:useLocalDpi xmlns:a14="http://schemas.microsoft.com/office/drawing/2010/main" val="0"/>
                        </a:ext>
                      </a:extLst>
                    </a:blip>
                    <a:stretch>
                      <a:fillRect/>
                    </a:stretch>
                  </pic:blipFill>
                  <pic:spPr>
                    <a:xfrm>
                      <a:off x="0" y="0"/>
                      <a:ext cx="5852160" cy="1088390"/>
                    </a:xfrm>
                    <a:prstGeom prst="rect">
                      <a:avLst/>
                    </a:prstGeom>
                  </pic:spPr>
                </pic:pic>
              </a:graphicData>
            </a:graphic>
          </wp:inline>
        </w:drawing>
      </w:r>
    </w:p>
    <w:p w14:paraId="0DFBE7AD" w14:textId="77777777" w:rsidR="00E45022" w:rsidRDefault="00E45022">
      <w:pPr>
        <w:spacing w:after="0"/>
      </w:pPr>
      <w:r>
        <w:br w:type="page"/>
      </w:r>
    </w:p>
    <w:p w14:paraId="13F3894E" w14:textId="77777777" w:rsidR="00C714A5" w:rsidRDefault="00C714A5" w:rsidP="00C714A5"/>
    <w:p w14:paraId="00E72452" w14:textId="1D77F721" w:rsidR="00DE2D1A" w:rsidRDefault="00DE2D1A" w:rsidP="00DE2D1A">
      <w:pPr>
        <w:pStyle w:val="ListParagraph"/>
        <w:numPr>
          <w:ilvl w:val="1"/>
          <w:numId w:val="18"/>
        </w:numPr>
        <w:rPr>
          <w:b/>
        </w:rPr>
      </w:pPr>
      <w:r>
        <w:t xml:space="preserve">Select the third </w:t>
      </w:r>
      <w:r w:rsidRPr="00DE2D1A">
        <w:rPr>
          <w:b/>
        </w:rPr>
        <w:t>Torus: Torus</w:t>
      </w:r>
      <w:r w:rsidRPr="00AD4C97">
        <w:t xml:space="preserve"> </w:t>
      </w:r>
      <w:r>
        <w:t>in the “</w:t>
      </w:r>
      <w:r w:rsidRPr="009662FD">
        <w:rPr>
          <w:b/>
        </w:rPr>
        <w:t>Glyph Trees</w:t>
      </w:r>
      <w:r>
        <w:t xml:space="preserve">” and drag the </w:t>
      </w:r>
      <w:r w:rsidRPr="00DE2D1A">
        <w:rPr>
          <w:b/>
        </w:rPr>
        <w:t>Gold Medal</w:t>
      </w:r>
      <w:r>
        <w:t xml:space="preserve"> data </w:t>
      </w:r>
      <w:r w:rsidR="00432693">
        <w:t xml:space="preserve">from </w:t>
      </w:r>
      <w:r>
        <w:t xml:space="preserve">the </w:t>
      </w:r>
      <w:r w:rsidRPr="00DE2D1A">
        <w:rPr>
          <w:b/>
        </w:rPr>
        <w:t>Scale</w:t>
      </w:r>
      <w:r>
        <w:t xml:space="preserve"> field to the </w:t>
      </w:r>
      <w:r w:rsidRPr="00DE2D1A">
        <w:rPr>
          <w:b/>
        </w:rPr>
        <w:t>X/Y</w:t>
      </w:r>
      <w:r>
        <w:t xml:space="preserve"> fields.</w:t>
      </w:r>
      <w:r w:rsidRPr="00AD4C97">
        <w:t xml:space="preserve"> </w:t>
      </w:r>
      <w:r>
        <w:t xml:space="preserve">Change the </w:t>
      </w:r>
      <w:r w:rsidRPr="00AD4C97">
        <w:t>Scale</w:t>
      </w:r>
      <w:r>
        <w:t xml:space="preserve"> for </w:t>
      </w:r>
      <w:r w:rsidRPr="00DE2D1A">
        <w:rPr>
          <w:b/>
        </w:rPr>
        <w:t>X/Y</w:t>
      </w:r>
      <w:r>
        <w:t xml:space="preserve"> to</w:t>
      </w:r>
      <w:r w:rsidRPr="00AD4C97">
        <w:t xml:space="preserve"> </w:t>
      </w:r>
      <w:r w:rsidRPr="00DE2D1A">
        <w:rPr>
          <w:b/>
        </w:rPr>
        <w:t>Min X/Y= .75, Scale Max X/Y = (4/4)*(4) = 4.0</w:t>
      </w:r>
    </w:p>
    <w:p w14:paraId="3E690CFF" w14:textId="77777777" w:rsidR="00C714A5" w:rsidRDefault="00C714A5" w:rsidP="00C714A5"/>
    <w:p w14:paraId="5F2456BF" w14:textId="77777777" w:rsidR="00C714A5" w:rsidRPr="00DE2D1A" w:rsidRDefault="00E45022" w:rsidP="00C714A5">
      <w:r>
        <w:rPr>
          <w:noProof/>
        </w:rPr>
        <w:drawing>
          <wp:inline distT="0" distB="0" distL="0" distR="0" wp14:anchorId="5F21BBFF" wp14:editId="2C361CD9">
            <wp:extent cx="5852160" cy="9086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2.png"/>
                    <pic:cNvPicPr/>
                  </pic:nvPicPr>
                  <pic:blipFill>
                    <a:blip r:embed="rId44">
                      <a:extLst>
                        <a:ext uri="{28A0092B-C50C-407E-A947-70E740481C1C}">
                          <a14:useLocalDpi xmlns:a14="http://schemas.microsoft.com/office/drawing/2010/main" val="0"/>
                        </a:ext>
                      </a:extLst>
                    </a:blip>
                    <a:stretch>
                      <a:fillRect/>
                    </a:stretch>
                  </pic:blipFill>
                  <pic:spPr>
                    <a:xfrm>
                      <a:off x="0" y="0"/>
                      <a:ext cx="5852160" cy="908685"/>
                    </a:xfrm>
                    <a:prstGeom prst="rect">
                      <a:avLst/>
                    </a:prstGeom>
                  </pic:spPr>
                </pic:pic>
              </a:graphicData>
            </a:graphic>
          </wp:inline>
        </w:drawing>
      </w:r>
    </w:p>
    <w:p w14:paraId="1020C6F7" w14:textId="77777777" w:rsidR="00693501" w:rsidRPr="00AD4C97" w:rsidRDefault="00E45022" w:rsidP="00CB2DA2">
      <w:pPr>
        <w:pStyle w:val="NOTE"/>
      </w:pPr>
      <w:r>
        <w:t>N</w:t>
      </w:r>
      <w:r w:rsidR="000F7B43" w:rsidRPr="00AD4C97">
        <w:t>OTE: You will notice that the glyph elements will grow or shrink as you modify the Min/Max values. Data Mapper is set up to show how large the Max will be for each element. If you are unsure whether a Min is too small, you can play around with that value in the Max column to get quick visual feedback before finalizing everything.</w:t>
      </w:r>
    </w:p>
    <w:p w14:paraId="547DA295" w14:textId="77777777" w:rsidR="00AD4C97" w:rsidRDefault="00AD4C97" w:rsidP="00AD4C97"/>
    <w:p w14:paraId="72D31873" w14:textId="20E2E0E6" w:rsidR="00AD4C97" w:rsidRDefault="00AD4C97" w:rsidP="00CB2DA2">
      <w:pPr>
        <w:pStyle w:val="Heading2"/>
      </w:pPr>
      <w:bookmarkStart w:id="149" w:name="_Toc288823915"/>
      <w:bookmarkStart w:id="150" w:name="_Toc288897971"/>
      <w:r>
        <w:t xml:space="preserve">Step </w:t>
      </w:r>
      <w:r w:rsidR="000F7B43">
        <w:t xml:space="preserve">15: </w:t>
      </w:r>
      <w:r w:rsidR="004E19CE">
        <w:t>addING</w:t>
      </w:r>
      <w:r w:rsidR="00CB2DA2">
        <w:t xml:space="preserve"> </w:t>
      </w:r>
      <w:r w:rsidR="00CB2DA2" w:rsidRPr="00AD4C97">
        <w:t>Tag</w:t>
      </w:r>
      <w:r w:rsidR="00CB2DA2">
        <w:t xml:space="preserve"> </w:t>
      </w:r>
      <w:r w:rsidR="00432693">
        <w:t xml:space="preserve">AND </w:t>
      </w:r>
      <w:r w:rsidR="00CB2DA2" w:rsidRPr="00AD4C97">
        <w:t>Description</w:t>
      </w:r>
      <w:r w:rsidR="00CB2DA2">
        <w:t xml:space="preserve"> information</w:t>
      </w:r>
      <w:bookmarkEnd w:id="149"/>
      <w:bookmarkEnd w:id="150"/>
    </w:p>
    <w:p w14:paraId="275DEA51" w14:textId="3ADA9B11" w:rsidR="00693501" w:rsidRDefault="00AD4C97" w:rsidP="00AD4C97">
      <w:r>
        <w:t>The Tag &amp; Description fields are filled using the “</w:t>
      </w:r>
      <w:r w:rsidRPr="009662FD">
        <w:rPr>
          <w:b/>
        </w:rPr>
        <w:t>T</w:t>
      </w:r>
      <w:r w:rsidR="009662FD" w:rsidRPr="009662FD">
        <w:rPr>
          <w:b/>
        </w:rPr>
        <w:t>ext</w:t>
      </w:r>
      <w:r>
        <w:t xml:space="preserve">” fields </w:t>
      </w:r>
      <w:r w:rsidR="008B0A94">
        <w:t>from</w:t>
      </w:r>
      <w:r>
        <w:t xml:space="preserve"> the data</w:t>
      </w:r>
      <w:r w:rsidR="008B0A94">
        <w:t>. This is used when viewing the finished visualization</w:t>
      </w:r>
      <w:r w:rsidR="00432693">
        <w:t>.  Y</w:t>
      </w:r>
      <w:r w:rsidR="008B0A94">
        <w:t>ou can select the “I” key and this text field will display.</w:t>
      </w:r>
    </w:p>
    <w:p w14:paraId="58F2E6B0" w14:textId="77777777" w:rsidR="00693501" w:rsidRPr="00AD4C97" w:rsidRDefault="00841B49" w:rsidP="0032079F">
      <w:pPr>
        <w:pStyle w:val="ListParagraph"/>
      </w:pPr>
      <w:r>
        <w:t xml:space="preserve">To add a text description to this object, make sure the </w:t>
      </w:r>
      <w:r w:rsidRPr="00841B49">
        <w:rPr>
          <w:b/>
        </w:rPr>
        <w:t>Cylinder:Torus</w:t>
      </w:r>
      <w:r w:rsidRPr="0060687B">
        <w:t xml:space="preserve">, </w:t>
      </w:r>
      <w:r>
        <w:t>is still selected. Click on the “</w:t>
      </w:r>
      <w:r w:rsidRPr="009662FD">
        <w:rPr>
          <w:b/>
        </w:rPr>
        <w:t>Tag &amp; Description</w:t>
      </w:r>
      <w:r>
        <w:t xml:space="preserve">” </w:t>
      </w:r>
      <w:r w:rsidR="00111150">
        <w:t>Tab located next to “</w:t>
      </w:r>
      <w:r w:rsidR="00111150" w:rsidRPr="009662FD">
        <w:rPr>
          <w:b/>
        </w:rPr>
        <w:t>Base Properties</w:t>
      </w:r>
      <w:r w:rsidR="00111150">
        <w:t>” and drag the text field for Athlete to the Tag area.</w:t>
      </w:r>
      <w:r w:rsidRPr="00AD4C97">
        <w:t xml:space="preserve"> </w:t>
      </w:r>
    </w:p>
    <w:p w14:paraId="7988CFCA" w14:textId="77777777" w:rsidR="00693501" w:rsidRDefault="00693501" w:rsidP="00AD4C97">
      <w:r w:rsidRPr="00AD4C97">
        <w:rPr>
          <w:noProof/>
        </w:rPr>
        <w:drawing>
          <wp:inline distT="0" distB="0" distL="0" distR="0" wp14:anchorId="32FD8A4C" wp14:editId="43AF5ACE">
            <wp:extent cx="4540194" cy="6084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7961" cy="616222"/>
                    </a:xfrm>
                    <a:prstGeom prst="rect">
                      <a:avLst/>
                    </a:prstGeom>
                  </pic:spPr>
                </pic:pic>
              </a:graphicData>
            </a:graphic>
          </wp:inline>
        </w:drawing>
      </w:r>
    </w:p>
    <w:p w14:paraId="10988121" w14:textId="77777777" w:rsidR="00111150" w:rsidRDefault="00111150">
      <w:pPr>
        <w:spacing w:after="0"/>
      </w:pPr>
      <w:r>
        <w:br w:type="page"/>
      </w:r>
    </w:p>
    <w:p w14:paraId="459E957F" w14:textId="77777777" w:rsidR="00111150" w:rsidRPr="00AD4C97" w:rsidRDefault="00111150" w:rsidP="00AD4C97"/>
    <w:p w14:paraId="6FDA000D" w14:textId="77777777" w:rsidR="008B0A94" w:rsidRPr="000D3CB0" w:rsidRDefault="008B0A94" w:rsidP="00111150">
      <w:pPr>
        <w:pStyle w:val="Heading2"/>
      </w:pPr>
      <w:bookmarkStart w:id="151" w:name="_Toc288823916"/>
      <w:bookmarkStart w:id="152" w:name="_Toc288897972"/>
      <w:r>
        <w:t>Step 1</w:t>
      </w:r>
      <w:r w:rsidR="00111150">
        <w:t>6:</w:t>
      </w:r>
      <w:r w:rsidR="00111150" w:rsidRPr="00111150">
        <w:t xml:space="preserve"> </w:t>
      </w:r>
      <w:r w:rsidR="00111150">
        <w:t>MAPPING DATA TO SHAPES</w:t>
      </w:r>
      <w:bookmarkEnd w:id="151"/>
      <w:bookmarkEnd w:id="152"/>
    </w:p>
    <w:p w14:paraId="1940E78A" w14:textId="77777777" w:rsidR="00693501" w:rsidRDefault="00ED2EC7" w:rsidP="00AD4C97">
      <w:r>
        <w:t xml:space="preserve">In order to </w:t>
      </w:r>
      <w:r w:rsidR="0032079F">
        <w:t xml:space="preserve">map the females to males we will need to </w:t>
      </w:r>
      <w:r w:rsidR="00E45022">
        <w:t>u</w:t>
      </w:r>
      <w:r w:rsidR="0032079F">
        <w:t xml:space="preserve">se the </w:t>
      </w:r>
      <w:r w:rsidR="00E45022">
        <w:t>“Text Field to Value” function. This function maps a color to a text field.</w:t>
      </w:r>
    </w:p>
    <w:p w14:paraId="69FF5380" w14:textId="77777777" w:rsidR="00E45022" w:rsidRPr="00AD4C97" w:rsidRDefault="00E45022" w:rsidP="00AD4C97">
      <w:r>
        <w:rPr>
          <w:noProof/>
        </w:rPr>
        <w:drawing>
          <wp:inline distT="0" distB="0" distL="0" distR="0" wp14:anchorId="393B5878" wp14:editId="34BDBFF2">
            <wp:extent cx="5852160" cy="15500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3.png"/>
                    <pic:cNvPicPr/>
                  </pic:nvPicPr>
                  <pic:blipFill>
                    <a:blip r:embed="rId46">
                      <a:extLst>
                        <a:ext uri="{28A0092B-C50C-407E-A947-70E740481C1C}">
                          <a14:useLocalDpi xmlns:a14="http://schemas.microsoft.com/office/drawing/2010/main" val="0"/>
                        </a:ext>
                      </a:extLst>
                    </a:blip>
                    <a:stretch>
                      <a:fillRect/>
                    </a:stretch>
                  </pic:blipFill>
                  <pic:spPr>
                    <a:xfrm>
                      <a:off x="0" y="0"/>
                      <a:ext cx="5852160" cy="1550035"/>
                    </a:xfrm>
                    <a:prstGeom prst="rect">
                      <a:avLst/>
                    </a:prstGeom>
                  </pic:spPr>
                </pic:pic>
              </a:graphicData>
            </a:graphic>
          </wp:inline>
        </w:drawing>
      </w:r>
    </w:p>
    <w:p w14:paraId="03334273" w14:textId="77777777" w:rsidR="00E45022" w:rsidRDefault="00E45022" w:rsidP="00167838">
      <w:pPr>
        <w:pStyle w:val="ListParagraph"/>
      </w:pPr>
      <w:r>
        <w:t xml:space="preserve">Select the </w:t>
      </w:r>
      <w:r w:rsidR="00693501" w:rsidRPr="00E45022">
        <w:rPr>
          <w:b/>
        </w:rPr>
        <w:t>Torus:Torus</w:t>
      </w:r>
      <w:r w:rsidR="00693501" w:rsidRPr="00AD4C97">
        <w:t xml:space="preserve">, </w:t>
      </w:r>
      <w:r>
        <w:t>in the “</w:t>
      </w:r>
      <w:r w:rsidRPr="009662FD">
        <w:rPr>
          <w:b/>
        </w:rPr>
        <w:t>Glyph Trees</w:t>
      </w:r>
      <w:r>
        <w:t xml:space="preserve">” </w:t>
      </w:r>
    </w:p>
    <w:p w14:paraId="6088ED4C" w14:textId="77777777" w:rsidR="00167838" w:rsidRDefault="00E45022" w:rsidP="00167838">
      <w:pPr>
        <w:pStyle w:val="ListParagraph"/>
      </w:pPr>
      <w:r>
        <w:t xml:space="preserve">Drag the </w:t>
      </w:r>
      <w:r w:rsidRPr="00167838">
        <w:rPr>
          <w:b/>
        </w:rPr>
        <w:t>Age</w:t>
      </w:r>
      <w:r>
        <w:t xml:space="preserve"> </w:t>
      </w:r>
      <w:r w:rsidR="00167838">
        <w:t>“F</w:t>
      </w:r>
      <w:r>
        <w:t xml:space="preserve">ield </w:t>
      </w:r>
      <w:r w:rsidR="00167838">
        <w:t>N</w:t>
      </w:r>
      <w:r>
        <w:t>ame</w:t>
      </w:r>
      <w:r w:rsidR="00167838">
        <w:t>”</w:t>
      </w:r>
      <w:r>
        <w:t xml:space="preserve"> over from the “</w:t>
      </w:r>
      <w:r w:rsidRPr="009662FD">
        <w:rPr>
          <w:b/>
        </w:rPr>
        <w:t>Data Stats</w:t>
      </w:r>
      <w:r>
        <w:t>” window to the “</w:t>
      </w:r>
      <w:r w:rsidRPr="009662FD">
        <w:rPr>
          <w:b/>
        </w:rPr>
        <w:t>Color</w:t>
      </w:r>
      <w:r>
        <w:t>” field in “Base Properties”</w:t>
      </w:r>
      <w:r w:rsidR="00167838">
        <w:t xml:space="preserve"> window.</w:t>
      </w:r>
    </w:p>
    <w:p w14:paraId="00046D4F" w14:textId="77777777" w:rsidR="00E45022" w:rsidRDefault="00167838" w:rsidP="00AD4C97">
      <w:r w:rsidRPr="00167838">
        <w:rPr>
          <w:noProof/>
        </w:rPr>
        <w:t xml:space="preserve"> </w:t>
      </w:r>
      <w:r w:rsidRPr="00AD4C97">
        <w:rPr>
          <w:noProof/>
        </w:rPr>
        <w:drawing>
          <wp:inline distT="0" distB="0" distL="0" distR="0" wp14:anchorId="6E798446" wp14:editId="46D457B5">
            <wp:extent cx="4707172" cy="19512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30988" cy="220985"/>
                    </a:xfrm>
                    <a:prstGeom prst="rect">
                      <a:avLst/>
                    </a:prstGeom>
                  </pic:spPr>
                </pic:pic>
              </a:graphicData>
            </a:graphic>
          </wp:inline>
        </w:drawing>
      </w:r>
    </w:p>
    <w:p w14:paraId="44E21B02" w14:textId="77777777" w:rsidR="00693501" w:rsidRPr="00AD4C97" w:rsidRDefault="00E45022" w:rsidP="00167838">
      <w:pPr>
        <w:pStyle w:val="ListParagraph"/>
      </w:pPr>
      <w:r>
        <w:t>In the “</w:t>
      </w:r>
      <w:r w:rsidR="00693501" w:rsidRPr="00AD4C97">
        <w:t>Function</w:t>
      </w:r>
      <w:r w:rsidR="00167838">
        <w:t>”</w:t>
      </w:r>
      <w:r>
        <w:t xml:space="preserve"> field choose the “</w:t>
      </w:r>
      <w:r w:rsidRPr="009662FD">
        <w:rPr>
          <w:b/>
        </w:rPr>
        <w:t>Text Field to Value</w:t>
      </w:r>
      <w:r>
        <w:t>”</w:t>
      </w:r>
    </w:p>
    <w:p w14:paraId="3132F51E" w14:textId="77777777" w:rsidR="00693501" w:rsidRPr="00AD4C97" w:rsidRDefault="00693501" w:rsidP="00167838">
      <w:pPr>
        <w:pStyle w:val="ListParagraph"/>
        <w:numPr>
          <w:ilvl w:val="1"/>
          <w:numId w:val="18"/>
        </w:numPr>
      </w:pPr>
      <w:r w:rsidRPr="00AD4C97">
        <w:t>Edit Properties, Key: M – Valu</w:t>
      </w:r>
      <w:r w:rsidR="00167838">
        <w:t xml:space="preserve">e: Blue, Key: F – Value: Pink. </w:t>
      </w:r>
      <w:r w:rsidRPr="00AD4C97">
        <w:t>This will map the females to pink and males to blue</w:t>
      </w:r>
    </w:p>
    <w:p w14:paraId="0AF25BFD" w14:textId="77777777" w:rsidR="00693501" w:rsidRPr="00AD4C97" w:rsidRDefault="00167838" w:rsidP="00AD4C97">
      <w:r w:rsidRPr="00AD4C97">
        <w:rPr>
          <w:noProof/>
        </w:rPr>
        <w:drawing>
          <wp:inline distT="0" distB="0" distL="0" distR="0" wp14:anchorId="5B359258" wp14:editId="313C20C6">
            <wp:extent cx="2122998" cy="15866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5647" cy="1611063"/>
                    </a:xfrm>
                    <a:prstGeom prst="rect">
                      <a:avLst/>
                    </a:prstGeom>
                  </pic:spPr>
                </pic:pic>
              </a:graphicData>
            </a:graphic>
          </wp:inline>
        </w:drawing>
      </w:r>
    </w:p>
    <w:p w14:paraId="0EBFB575" w14:textId="77777777" w:rsidR="00693501" w:rsidRPr="00AD4C97" w:rsidRDefault="00693501" w:rsidP="00AD4C97"/>
    <w:p w14:paraId="6BA0F3FC" w14:textId="6F7BA7E6" w:rsidR="00693501" w:rsidRDefault="00693501" w:rsidP="00AD4C97">
      <w:pPr>
        <w:pStyle w:val="NOTE"/>
      </w:pPr>
      <w:r w:rsidRPr="00AD4C97">
        <w:t xml:space="preserve">NOTE: If you have a typo or forget to map all of your unique text values in the text to value mapping it will default to your Default color (in this example it is </w:t>
      </w:r>
      <w:r w:rsidR="00783861">
        <w:t>b</w:t>
      </w:r>
      <w:r w:rsidRPr="00AD4C97">
        <w:t xml:space="preserve">lack) which can be changed to user specification. </w:t>
      </w:r>
    </w:p>
    <w:p w14:paraId="18BD0A61" w14:textId="77777777" w:rsidR="00167838" w:rsidRDefault="00167838">
      <w:pPr>
        <w:spacing w:after="0"/>
        <w:rPr>
          <w:bCs/>
          <w:i/>
        </w:rPr>
      </w:pPr>
      <w:r>
        <w:br w:type="page"/>
      </w:r>
    </w:p>
    <w:p w14:paraId="2743DA38" w14:textId="77777777" w:rsidR="008B0A94" w:rsidRPr="000D3CB0" w:rsidRDefault="008B0A94" w:rsidP="008B0A94">
      <w:pPr>
        <w:pStyle w:val="Heading2"/>
      </w:pPr>
      <w:bookmarkStart w:id="153" w:name="_Toc288823917"/>
      <w:bookmarkStart w:id="154" w:name="_Toc288897973"/>
      <w:r>
        <w:t xml:space="preserve">Step </w:t>
      </w:r>
      <w:r w:rsidR="00ED2EC7">
        <w:t>17: Save file</w:t>
      </w:r>
      <w:bookmarkEnd w:id="153"/>
      <w:bookmarkEnd w:id="154"/>
    </w:p>
    <w:p w14:paraId="71176BE9" w14:textId="72733E38" w:rsidR="00693501" w:rsidRDefault="00693501" w:rsidP="00AD4C97">
      <w:r w:rsidRPr="00AD4C97">
        <w:t>After that last click you should be finished</w:t>
      </w:r>
      <w:r w:rsidR="00160F66">
        <w:t xml:space="preserve">! Save the file. We used </w:t>
      </w:r>
      <w:r w:rsidR="00783861">
        <w:t xml:space="preserve">the file name, </w:t>
      </w:r>
      <w:r w:rsidR="00160F66">
        <w:t>“</w:t>
      </w:r>
      <w:r w:rsidRPr="009662FD">
        <w:rPr>
          <w:b/>
        </w:rPr>
        <w:t>Sample datamap.sdt</w:t>
      </w:r>
      <w:r w:rsidRPr="00AD4C97">
        <w:t>.”</w:t>
      </w:r>
    </w:p>
    <w:p w14:paraId="2A93B41F" w14:textId="77777777" w:rsidR="008B0A94" w:rsidRPr="00AD4C97" w:rsidRDefault="008B0A94" w:rsidP="00AD4C97"/>
    <w:p w14:paraId="7F71C114" w14:textId="7DE96E40" w:rsidR="00693501" w:rsidRPr="00AD4C97" w:rsidRDefault="00693501" w:rsidP="00191652">
      <w:pPr>
        <w:pStyle w:val="Heading1"/>
      </w:pPr>
      <w:bookmarkStart w:id="155" w:name="_Toc288823918"/>
      <w:bookmarkStart w:id="156" w:name="_Toc288897974"/>
      <w:r w:rsidRPr="00AD4C97">
        <w:t>Glyph Viewer</w:t>
      </w:r>
      <w:bookmarkEnd w:id="155"/>
      <w:bookmarkEnd w:id="156"/>
    </w:p>
    <w:p w14:paraId="45A7A8A2" w14:textId="4F408C41" w:rsidR="00AE39D4" w:rsidRDefault="00AE39D4" w:rsidP="00AD4C97">
      <w:r>
        <w:t>Before loading the *.sdt file, first open Glyph Viewer and you will see a screen like this:</w:t>
      </w:r>
    </w:p>
    <w:p w14:paraId="4A879A8A" w14:textId="24B52F64" w:rsidR="00AE39D4" w:rsidRDefault="00AE39D4" w:rsidP="00AE39D4">
      <w:pPr>
        <w:jc w:val="center"/>
      </w:pPr>
      <w:r>
        <w:rPr>
          <w:noProof/>
        </w:rPr>
        <w:drawing>
          <wp:inline distT="0" distB="0" distL="0" distR="0" wp14:anchorId="55E7C6B3" wp14:editId="6B56FA10">
            <wp:extent cx="5852160" cy="49828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2160" cy="4982845"/>
                    </a:xfrm>
                    <a:prstGeom prst="rect">
                      <a:avLst/>
                    </a:prstGeom>
                  </pic:spPr>
                </pic:pic>
              </a:graphicData>
            </a:graphic>
          </wp:inline>
        </w:drawing>
      </w:r>
    </w:p>
    <w:p w14:paraId="02C42CEE" w14:textId="3D7F1AEF" w:rsidR="00AE39D4" w:rsidRDefault="00AE39D4" w:rsidP="00AD4C97">
      <w:r>
        <w:t>There are 4 main parts to Glyph Viewer.</w:t>
      </w:r>
    </w:p>
    <w:p w14:paraId="06D1E65C" w14:textId="4F8B6091" w:rsidR="00AE39D4" w:rsidRDefault="00AE39D4" w:rsidP="00AE39D4">
      <w:pPr>
        <w:pStyle w:val="ListParagraph"/>
        <w:numPr>
          <w:ilvl w:val="0"/>
          <w:numId w:val="52"/>
        </w:numPr>
      </w:pPr>
      <w:r>
        <w:t>Glyph List: This is where the mapped data elements will appear after loading the sdt file</w:t>
      </w:r>
      <w:r w:rsidR="00CE3EBE">
        <w:t xml:space="preserve"> and each data element can be selected from the Glyph List and highlighted within the field of view</w:t>
      </w:r>
    </w:p>
    <w:p w14:paraId="69054212" w14:textId="367CB989" w:rsidR="00AE39D4" w:rsidRDefault="00CE3EBE" w:rsidP="00AE39D4">
      <w:pPr>
        <w:pStyle w:val="ListParagraph"/>
        <w:numPr>
          <w:ilvl w:val="0"/>
          <w:numId w:val="52"/>
        </w:numPr>
      </w:pPr>
      <w:r>
        <w:t>Source Data Selector: This will be populated with an elastic list for selection / filtering once the data is loaded. Elements selected within the Data Selector will be identified in the field of view</w:t>
      </w:r>
    </w:p>
    <w:p w14:paraId="627826FE" w14:textId="4C458F92" w:rsidR="00CE3EBE" w:rsidRDefault="00CE3EBE" w:rsidP="00AE39D4">
      <w:pPr>
        <w:pStyle w:val="ListParagraph"/>
        <w:numPr>
          <w:ilvl w:val="0"/>
          <w:numId w:val="52"/>
        </w:numPr>
      </w:pPr>
      <w:r>
        <w:t>Time Animated Filter: This toolbar allows the user to select a column field on which to animate through its value range (such as time). The sliding bar lets the user manually progress while the play button will auto-step every 1 second.</w:t>
      </w:r>
    </w:p>
    <w:p w14:paraId="0D95F0DA" w14:textId="23A1AC9B" w:rsidR="00CE3EBE" w:rsidRDefault="00CE3EBE" w:rsidP="00AE39D4">
      <w:pPr>
        <w:pStyle w:val="ListParagraph"/>
        <w:numPr>
          <w:ilvl w:val="0"/>
          <w:numId w:val="52"/>
        </w:numPr>
      </w:pPr>
      <w:r>
        <w:t xml:space="preserve">Field of View: </w:t>
      </w:r>
    </w:p>
    <w:p w14:paraId="6951EBDA" w14:textId="77777777" w:rsidR="00AE39D4" w:rsidRDefault="00AE39D4" w:rsidP="00AD4C97"/>
    <w:p w14:paraId="4A0928D5" w14:textId="77777777" w:rsidR="00693501" w:rsidRPr="00AD4C97" w:rsidRDefault="00693501" w:rsidP="00AD4C97">
      <w:r w:rsidRPr="00AD4C97">
        <w:t xml:space="preserve">Simply open </w:t>
      </w:r>
      <w:r w:rsidRPr="009662FD">
        <w:rPr>
          <w:b/>
        </w:rPr>
        <w:t xml:space="preserve">Glyph Viewer </w:t>
      </w:r>
      <w:r w:rsidRPr="009662FD">
        <w:rPr>
          <w:b/>
        </w:rPr>
        <w:sym w:font="Wingdings" w:char="F0E8"/>
      </w:r>
      <w:r w:rsidRPr="009662FD">
        <w:rPr>
          <w:b/>
        </w:rPr>
        <w:t xml:space="preserve"> File </w:t>
      </w:r>
      <w:r w:rsidRPr="009662FD">
        <w:rPr>
          <w:b/>
        </w:rPr>
        <w:sym w:font="Wingdings" w:char="F0E8"/>
      </w:r>
      <w:r w:rsidRPr="009662FD">
        <w:rPr>
          <w:b/>
        </w:rPr>
        <w:t xml:space="preserve"> Open Visualization </w:t>
      </w:r>
      <w:r w:rsidRPr="009662FD">
        <w:rPr>
          <w:b/>
        </w:rPr>
        <w:sym w:font="Wingdings" w:char="F0E8"/>
      </w:r>
      <w:r w:rsidRPr="009662FD">
        <w:rPr>
          <w:b/>
        </w:rPr>
        <w:t xml:space="preserve"> “Sample datamap.sdt</w:t>
      </w:r>
      <w:r w:rsidRPr="00AD4C97">
        <w:t>.”</w:t>
      </w:r>
    </w:p>
    <w:p w14:paraId="5C7043ED" w14:textId="52FDC33A" w:rsidR="00693501" w:rsidRPr="00AD4C97" w:rsidRDefault="00693501" w:rsidP="00AD4C97">
      <w:r w:rsidRPr="00AD4C97">
        <w:t>Depending on the file size</w:t>
      </w:r>
      <w:r w:rsidR="00783861">
        <w:t>,</w:t>
      </w:r>
      <w:r w:rsidRPr="00AD4C97">
        <w:t xml:space="preserve"> it may take a bit of time to view, and often </w:t>
      </w:r>
      <w:r w:rsidR="00783861">
        <w:t>it</w:t>
      </w:r>
      <w:r w:rsidR="00783861" w:rsidRPr="00AD4C97">
        <w:t xml:space="preserve"> </w:t>
      </w:r>
      <w:r w:rsidRPr="00AD4C97">
        <w:t xml:space="preserve">may also zoom into a single element once loaded. </w:t>
      </w:r>
    </w:p>
    <w:p w14:paraId="59EABF0D" w14:textId="682817B8" w:rsidR="00693501" w:rsidRPr="00AD4C97" w:rsidRDefault="00693501" w:rsidP="00AD4C97">
      <w:r w:rsidRPr="00AD4C97">
        <w:t>The nice thing about Glyph Viewer is that all data will be shown in the Glyph List. Clicking on each element will snap to location, and that make</w:t>
      </w:r>
      <w:ins w:id="157" w:author="Pam Kadlubek" w:date="2016-01-25T11:15:00Z">
        <w:r w:rsidR="00DA5E5D">
          <w:t>s</w:t>
        </w:r>
      </w:ins>
      <w:r w:rsidRPr="00AD4C97">
        <w:t xml:space="preserve"> navigating very easy. A sample screenshot of the New England region is shown below</w:t>
      </w:r>
    </w:p>
    <w:p w14:paraId="1DB03B67" w14:textId="77777777" w:rsidR="00693501" w:rsidRPr="00AD4C97" w:rsidRDefault="00693501" w:rsidP="00AD4C97">
      <w:r w:rsidRPr="00AD4C97">
        <w:rPr>
          <w:noProof/>
        </w:rPr>
        <w:drawing>
          <wp:inline distT="0" distB="0" distL="0" distR="0" wp14:anchorId="6AC2077F" wp14:editId="30A67C7D">
            <wp:extent cx="5943600" cy="20694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69465"/>
                    </a:xfrm>
                    <a:prstGeom prst="rect">
                      <a:avLst/>
                    </a:prstGeom>
                  </pic:spPr>
                </pic:pic>
              </a:graphicData>
            </a:graphic>
          </wp:inline>
        </w:drawing>
      </w:r>
    </w:p>
    <w:p w14:paraId="0CE3A48E" w14:textId="77777777" w:rsidR="00693501" w:rsidRPr="00AD4C97" w:rsidRDefault="00693501" w:rsidP="00AD4C97">
      <w:r w:rsidRPr="00AD4C97">
        <w:t>For now the main navigation commands are:</w:t>
      </w:r>
    </w:p>
    <w:p w14:paraId="142C8FAA" w14:textId="03EBEF87" w:rsidR="00693501" w:rsidRPr="00AD4C97" w:rsidRDefault="00693501" w:rsidP="00160F66">
      <w:pPr>
        <w:pStyle w:val="Bullets"/>
      </w:pPr>
      <w:r w:rsidRPr="00AD4C97">
        <w:t xml:space="preserve">Drag Left/Right = Rotate </w:t>
      </w:r>
      <w:r w:rsidR="00783861">
        <w:t>V</w:t>
      </w:r>
      <w:r w:rsidRPr="00AD4C97">
        <w:t>iew</w:t>
      </w:r>
    </w:p>
    <w:p w14:paraId="0C902974" w14:textId="0D50C053" w:rsidR="00693501" w:rsidRPr="00AD4C97" w:rsidRDefault="00693501" w:rsidP="00160F66">
      <w:pPr>
        <w:pStyle w:val="Bullets"/>
      </w:pPr>
      <w:r w:rsidRPr="00AD4C97">
        <w:t xml:space="preserve">L+R Mouse + Forward = Zoom </w:t>
      </w:r>
      <w:r w:rsidR="00783861">
        <w:t>I</w:t>
      </w:r>
      <w:r w:rsidRPr="00AD4C97">
        <w:t>n</w:t>
      </w:r>
    </w:p>
    <w:p w14:paraId="1192FF91" w14:textId="6DEEDF0E" w:rsidR="00693501" w:rsidRPr="00AD4C97" w:rsidRDefault="00693501" w:rsidP="00160F66">
      <w:pPr>
        <w:pStyle w:val="Bullets"/>
      </w:pPr>
      <w:r w:rsidRPr="00AD4C97">
        <w:t xml:space="preserve">L+R Mouse + Backward = Zoom </w:t>
      </w:r>
      <w:r w:rsidR="00783861">
        <w:t>O</w:t>
      </w:r>
      <w:r w:rsidRPr="00AD4C97">
        <w:t>ut</w:t>
      </w:r>
    </w:p>
    <w:p w14:paraId="4F630889" w14:textId="59B1C8BC" w:rsidR="00693501" w:rsidRDefault="00693501" w:rsidP="00160F66">
      <w:pPr>
        <w:pStyle w:val="Bullets"/>
      </w:pPr>
      <w:commentRangeStart w:id="158"/>
      <w:del w:id="159" w:author="Jenifer Bacon" w:date="2016-01-26T06:57:00Z">
        <w:r w:rsidRPr="00AD4C97" w:rsidDel="009C1FEC">
          <w:delText>Part 5: Portable Visualizer</w:delText>
        </w:r>
        <w:commentRangeEnd w:id="158"/>
        <w:r w:rsidR="00DA5E5D" w:rsidDel="009C1FEC">
          <w:rPr>
            <w:rStyle w:val="CommentReference"/>
            <w:rFonts w:eastAsiaTheme="minorEastAsia"/>
            <w:color w:val="262626" w:themeColor="text1" w:themeTint="D9"/>
          </w:rPr>
          <w:commentReference w:id="158"/>
        </w:r>
      </w:del>
    </w:p>
    <w:p w14:paraId="254B45B7" w14:textId="77777777" w:rsidR="00BF5609" w:rsidRDefault="00BF5609" w:rsidP="00BF5609">
      <w:pPr>
        <w:pStyle w:val="Bullets"/>
        <w:numPr>
          <w:ilvl w:val="0"/>
          <w:numId w:val="0"/>
        </w:numPr>
        <w:ind w:left="1080" w:hanging="360"/>
      </w:pPr>
    </w:p>
    <w:p w14:paraId="53BE3E11" w14:textId="77777777" w:rsidR="00BF5609" w:rsidRDefault="00BF5609" w:rsidP="00BF5609">
      <w:pPr>
        <w:pStyle w:val="Bullets"/>
        <w:numPr>
          <w:ilvl w:val="0"/>
          <w:numId w:val="0"/>
        </w:numPr>
        <w:ind w:left="1080" w:hanging="360"/>
      </w:pPr>
    </w:p>
    <w:p w14:paraId="4460020B" w14:textId="77777777" w:rsidR="00BF5609" w:rsidRDefault="00BF5609" w:rsidP="00BF5609">
      <w:pPr>
        <w:pStyle w:val="Bullets"/>
        <w:numPr>
          <w:ilvl w:val="0"/>
          <w:numId w:val="0"/>
        </w:numPr>
        <w:ind w:left="1080" w:hanging="360"/>
      </w:pPr>
    </w:p>
    <w:p w14:paraId="323B411B" w14:textId="77777777" w:rsidR="00BF5609" w:rsidRDefault="00BF5609" w:rsidP="00BF5609">
      <w:pPr>
        <w:pStyle w:val="Bullets"/>
        <w:numPr>
          <w:ilvl w:val="0"/>
          <w:numId w:val="0"/>
        </w:numPr>
        <w:ind w:left="1080" w:hanging="360"/>
      </w:pPr>
    </w:p>
    <w:p w14:paraId="263D6BDF" w14:textId="77777777" w:rsidR="00BF5609" w:rsidRDefault="00BF5609" w:rsidP="00BF5609">
      <w:pPr>
        <w:pStyle w:val="Bullets"/>
        <w:numPr>
          <w:ilvl w:val="0"/>
          <w:numId w:val="0"/>
        </w:numPr>
        <w:ind w:left="1080" w:hanging="360"/>
      </w:pPr>
    </w:p>
    <w:p w14:paraId="1D60134B" w14:textId="77777777" w:rsidR="00BF5609" w:rsidRDefault="00BF5609" w:rsidP="00BF5609">
      <w:pPr>
        <w:pStyle w:val="Bullets"/>
        <w:numPr>
          <w:ilvl w:val="0"/>
          <w:numId w:val="0"/>
        </w:numPr>
        <w:ind w:left="1080" w:hanging="360"/>
      </w:pPr>
    </w:p>
    <w:p w14:paraId="09D0F074" w14:textId="77777777" w:rsidR="00BF5609" w:rsidRDefault="00BF5609">
      <w:pPr>
        <w:spacing w:after="0"/>
        <w:rPr>
          <w:rFonts w:eastAsiaTheme="minorHAnsi"/>
          <w:color w:val="404040" w:themeColor="text1" w:themeTint="BF"/>
          <w:szCs w:val="20"/>
        </w:rPr>
      </w:pPr>
      <w:r>
        <w:br w:type="page"/>
      </w:r>
    </w:p>
    <w:p w14:paraId="2FA53B34" w14:textId="487CAEDE" w:rsidR="00693501" w:rsidRPr="00AD4C97" w:rsidRDefault="00BF5609" w:rsidP="00144940">
      <w:pPr>
        <w:pStyle w:val="Heading1"/>
      </w:pPr>
      <w:bookmarkStart w:id="160" w:name="_Toc288823919"/>
      <w:bookmarkStart w:id="161" w:name="_Toc288897975"/>
      <w:r>
        <w:t>Portable View</w:t>
      </w:r>
      <w:r w:rsidR="00591728">
        <w:t>er</w:t>
      </w:r>
      <w:bookmarkEnd w:id="160"/>
      <w:bookmarkEnd w:id="161"/>
    </w:p>
    <w:p w14:paraId="4DBBA278" w14:textId="77777777" w:rsidR="00291B80" w:rsidRPr="00AD4C97" w:rsidRDefault="00291B80" w:rsidP="00291B80">
      <w:pPr>
        <w:pStyle w:val="Heading1"/>
      </w:pPr>
      <w:bookmarkStart w:id="162" w:name="_Toc288823921"/>
      <w:bookmarkStart w:id="163" w:name="_Toc288897977"/>
      <w:r w:rsidRPr="00AD4C97">
        <w:t>Exporting to Portable Viewer</w:t>
      </w:r>
      <w:bookmarkEnd w:id="162"/>
      <w:bookmarkEnd w:id="163"/>
    </w:p>
    <w:p w14:paraId="3254A6BE" w14:textId="47FB3550" w:rsidR="00291B80" w:rsidRPr="00AD4C97" w:rsidRDefault="00291B80" w:rsidP="00291B80">
      <w:r w:rsidRPr="00AD4C97">
        <w:t xml:space="preserve">While the Glyph Viewer can natively read in *.sdt files, Portable Viewer needs you to create a new folder and export from Data Mapper. Once you have an empty folder created on your desktop, go to File </w:t>
      </w:r>
      <w:r w:rsidRPr="00AD4C97">
        <w:sym w:font="Wingdings" w:char="F0E8"/>
      </w:r>
      <w:r w:rsidRPr="00AD4C97">
        <w:t xml:space="preserve"> Create Portable Visualization </w:t>
      </w:r>
      <w:r w:rsidRPr="00AD4C97">
        <w:sym w:font="Wingdings" w:char="F0E8"/>
      </w:r>
      <w:r w:rsidRPr="00AD4C97">
        <w:t xml:space="preserve"> select the desired folder. After that, you can </w:t>
      </w:r>
      <w:r w:rsidR="008869AC">
        <w:t xml:space="preserve">open that folder, </w:t>
      </w:r>
      <w:r w:rsidRPr="00AD4C97">
        <w:t>go to glyphviewerportable.exe, press “1”, and the data will load.</w:t>
      </w:r>
    </w:p>
    <w:p w14:paraId="70DD020B" w14:textId="0B390D91" w:rsidR="00BF5609" w:rsidRDefault="00BF5609" w:rsidP="00BF5609">
      <w:r w:rsidRPr="00AD4C97">
        <w:t>If you are using the sample data you will see something like this:</w:t>
      </w:r>
    </w:p>
    <w:p w14:paraId="5B9A5B92" w14:textId="345D2F2E" w:rsidR="00291B80" w:rsidRDefault="00291B80" w:rsidP="00BF5609">
      <w:r>
        <w:rPr>
          <w:noProof/>
        </w:rPr>
        <w:drawing>
          <wp:inline distT="0" distB="0" distL="0" distR="0" wp14:anchorId="75E7BEF7" wp14:editId="48C24E15">
            <wp:extent cx="5852160" cy="35540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2160" cy="3554095"/>
                    </a:xfrm>
                    <a:prstGeom prst="rect">
                      <a:avLst/>
                    </a:prstGeom>
                  </pic:spPr>
                </pic:pic>
              </a:graphicData>
            </a:graphic>
          </wp:inline>
        </w:drawing>
      </w:r>
    </w:p>
    <w:p w14:paraId="69A45D20" w14:textId="7128210B" w:rsidR="00693501" w:rsidRPr="00AD4C97" w:rsidRDefault="00693501" w:rsidP="00BF5609">
      <w:pPr>
        <w:pStyle w:val="Heading3"/>
      </w:pPr>
      <w:bookmarkStart w:id="164" w:name="_Toc288823920"/>
      <w:bookmarkStart w:id="165" w:name="_Toc288897976"/>
      <w:r w:rsidRPr="00AD4C97">
        <w:t>General Navigation</w:t>
      </w:r>
      <w:bookmarkEnd w:id="164"/>
      <w:bookmarkEnd w:id="165"/>
    </w:p>
    <w:p w14:paraId="61957BA6" w14:textId="77777777" w:rsidR="00693501" w:rsidRPr="00AD4C97" w:rsidRDefault="00693501" w:rsidP="00144940">
      <w:r w:rsidRPr="00AD4C97">
        <w:t>Notice that you are in “</w:t>
      </w:r>
      <w:r w:rsidRPr="0059626A">
        <w:rPr>
          <w:b/>
        </w:rPr>
        <w:t>mode:Pin</w:t>
      </w:r>
      <w:r w:rsidRPr="00AD4C97">
        <w:t>”. This default mode will let you select elements and pull their information as well as navigate the viewing area. The navigation commands are:</w:t>
      </w:r>
    </w:p>
    <w:p w14:paraId="3EB58624" w14:textId="7FF0110C" w:rsidR="00693501" w:rsidRPr="00AD4C97" w:rsidRDefault="00693501" w:rsidP="00BF5609">
      <w:pPr>
        <w:pStyle w:val="Bullets"/>
      </w:pPr>
      <w:r w:rsidRPr="00AD4C97">
        <w:t xml:space="preserve">Mouse Drag Left/Right = Rotate </w:t>
      </w:r>
      <w:r w:rsidR="00783861">
        <w:t>V</w:t>
      </w:r>
      <w:r w:rsidR="00783861" w:rsidRPr="00AD4C97">
        <w:t>iew</w:t>
      </w:r>
    </w:p>
    <w:p w14:paraId="54E7F010" w14:textId="37CAE807" w:rsidR="00693501" w:rsidRPr="00AD4C97" w:rsidRDefault="00693501" w:rsidP="00BF5609">
      <w:pPr>
        <w:pStyle w:val="Bullets"/>
      </w:pPr>
      <w:r w:rsidRPr="00AD4C97">
        <w:t xml:space="preserve">L+R Mouse + Forward = Zoom </w:t>
      </w:r>
      <w:r w:rsidR="00783861">
        <w:t>I</w:t>
      </w:r>
      <w:r w:rsidRPr="00AD4C97">
        <w:t>n</w:t>
      </w:r>
    </w:p>
    <w:p w14:paraId="60F17F9C" w14:textId="7E343951" w:rsidR="00693501" w:rsidRPr="00AD4C97" w:rsidRDefault="00693501" w:rsidP="00BF5609">
      <w:pPr>
        <w:pStyle w:val="Bullets"/>
      </w:pPr>
      <w:r w:rsidRPr="00AD4C97">
        <w:t xml:space="preserve">L+R Mouse + Backward = Zoom </w:t>
      </w:r>
      <w:r w:rsidR="00783861">
        <w:t>O</w:t>
      </w:r>
      <w:r w:rsidRPr="00AD4C97">
        <w:t>ut</w:t>
      </w:r>
    </w:p>
    <w:p w14:paraId="2BB96FCC" w14:textId="77777777" w:rsidR="00693501" w:rsidRPr="00AD4C97" w:rsidRDefault="00693501" w:rsidP="00BF5609">
      <w:pPr>
        <w:pStyle w:val="Bullets"/>
      </w:pPr>
      <w:r w:rsidRPr="00AD4C97">
        <w:t>And the selection / exploration commands are:</w:t>
      </w:r>
    </w:p>
    <w:p w14:paraId="04029CB6" w14:textId="5C51B5DB" w:rsidR="00693501" w:rsidRPr="00AD4C97" w:rsidRDefault="00693501" w:rsidP="00BF5609">
      <w:pPr>
        <w:pStyle w:val="Bullets"/>
      </w:pPr>
      <w:r w:rsidRPr="00AD4C97">
        <w:t xml:space="preserve">Left Click (on element) = </w:t>
      </w:r>
      <w:r w:rsidR="00783861">
        <w:t>S</w:t>
      </w:r>
      <w:r w:rsidRPr="00AD4C97">
        <w:t xml:space="preserve">elect </w:t>
      </w:r>
      <w:r w:rsidR="00783861">
        <w:t>S</w:t>
      </w:r>
      <w:r w:rsidRPr="00AD4C97">
        <w:t>ingle</w:t>
      </w:r>
    </w:p>
    <w:p w14:paraId="73429D0C" w14:textId="1C926E95" w:rsidR="00693501" w:rsidRPr="00AD4C97" w:rsidRDefault="00693501" w:rsidP="00BF5609">
      <w:pPr>
        <w:pStyle w:val="Bullets"/>
      </w:pPr>
      <w:r w:rsidRPr="00AD4C97">
        <w:t xml:space="preserve">Right Click (on elements) = </w:t>
      </w:r>
      <w:r w:rsidR="00783861">
        <w:t>S</w:t>
      </w:r>
      <w:r w:rsidRPr="00AD4C97">
        <w:t xml:space="preserve">elect </w:t>
      </w:r>
      <w:r w:rsidR="00783861">
        <w:t>M</w:t>
      </w:r>
      <w:r w:rsidRPr="00AD4C97">
        <w:t>ultiple</w:t>
      </w:r>
    </w:p>
    <w:p w14:paraId="5D8FD8A2" w14:textId="475AC65E" w:rsidR="00693501" w:rsidRPr="00AD4C97" w:rsidRDefault="00693501" w:rsidP="00BF5609">
      <w:pPr>
        <w:pStyle w:val="Bullets"/>
      </w:pPr>
      <w:r w:rsidRPr="00AD4C97">
        <w:t xml:space="preserve">“I” (after selecting) = </w:t>
      </w:r>
      <w:r w:rsidR="00783861">
        <w:t>D</w:t>
      </w:r>
      <w:r w:rsidRPr="00AD4C97">
        <w:t xml:space="preserve">isplay </w:t>
      </w:r>
      <w:r w:rsidR="00783861">
        <w:t>I</w:t>
      </w:r>
      <w:r w:rsidRPr="00AD4C97">
        <w:t>nformation</w:t>
      </w:r>
    </w:p>
    <w:p w14:paraId="7276A1AE" w14:textId="1B8A2565" w:rsidR="00693501" w:rsidRDefault="00693501" w:rsidP="00BF5609">
      <w:pPr>
        <w:pStyle w:val="Bullets"/>
      </w:pPr>
      <w:r w:rsidRPr="00AD4C97">
        <w:t xml:space="preserve">Toggle “I” (after displaying information) = </w:t>
      </w:r>
      <w:r w:rsidR="00783861">
        <w:t>C</w:t>
      </w:r>
      <w:r w:rsidRPr="00AD4C97">
        <w:t xml:space="preserve">hange </w:t>
      </w:r>
      <w:r w:rsidR="00783861">
        <w:t>C</w:t>
      </w:r>
      <w:r w:rsidRPr="00AD4C97">
        <w:t xml:space="preserve">olor / </w:t>
      </w:r>
      <w:r w:rsidR="00783861">
        <w:t>H</w:t>
      </w:r>
      <w:r w:rsidRPr="00AD4C97">
        <w:t xml:space="preserve">ide </w:t>
      </w:r>
      <w:r w:rsidR="00783861">
        <w:t>I</w:t>
      </w:r>
      <w:r w:rsidRPr="00AD4C97">
        <w:t>nformation</w:t>
      </w:r>
    </w:p>
    <w:p w14:paraId="4C258074" w14:textId="77777777" w:rsidR="00144940" w:rsidRDefault="00144940" w:rsidP="00144940">
      <w:r>
        <w:t xml:space="preserve">Change mode to “ </w:t>
      </w:r>
      <w:r w:rsidRPr="00144940">
        <w:rPr>
          <w:b/>
        </w:rPr>
        <w:t>mode:Camera</w:t>
      </w:r>
      <w:r>
        <w:t>”:</w:t>
      </w:r>
    </w:p>
    <w:p w14:paraId="55BDBFE0" w14:textId="77777777" w:rsidR="00144940" w:rsidRDefault="00144940" w:rsidP="00144940">
      <w:pPr>
        <w:pStyle w:val="Bullets"/>
      </w:pPr>
      <w:r>
        <w:tab/>
        <w:t xml:space="preserve">a </w:t>
      </w:r>
      <w:r>
        <w:tab/>
        <w:t xml:space="preserve">increase X </w:t>
      </w:r>
      <w:r>
        <w:tab/>
      </w:r>
    </w:p>
    <w:p w14:paraId="6B76D721" w14:textId="77777777" w:rsidR="00144940" w:rsidRDefault="00144940" w:rsidP="00144940">
      <w:pPr>
        <w:pStyle w:val="Bullets"/>
      </w:pPr>
      <w:r>
        <w:tab/>
        <w:t xml:space="preserve">d </w:t>
      </w:r>
      <w:r>
        <w:tab/>
        <w:t xml:space="preserve">decrease X </w:t>
      </w:r>
      <w:r>
        <w:tab/>
      </w:r>
    </w:p>
    <w:p w14:paraId="4927F643" w14:textId="4DF64E18" w:rsidR="00144940" w:rsidRDefault="00FF16B4" w:rsidP="00144940">
      <w:pPr>
        <w:pStyle w:val="Bullets"/>
      </w:pPr>
      <w:r>
        <w:tab/>
        <w:t xml:space="preserve">w </w:t>
      </w:r>
      <w:r>
        <w:tab/>
        <w:t>increase Y</w:t>
      </w:r>
      <w:r w:rsidR="00144940">
        <w:t xml:space="preserve"> </w:t>
      </w:r>
      <w:r w:rsidR="00144940">
        <w:tab/>
      </w:r>
    </w:p>
    <w:p w14:paraId="1D1F4A20" w14:textId="77777777" w:rsidR="00144940" w:rsidRDefault="00144940" w:rsidP="00144940">
      <w:pPr>
        <w:pStyle w:val="Bullets"/>
      </w:pPr>
      <w:r>
        <w:tab/>
        <w:t xml:space="preserve">s </w:t>
      </w:r>
      <w:r>
        <w:tab/>
        <w:t xml:space="preserve">decrease Y </w:t>
      </w:r>
      <w:r>
        <w:tab/>
      </w:r>
    </w:p>
    <w:p w14:paraId="546B62AC" w14:textId="77777777" w:rsidR="00144940" w:rsidRDefault="00144940" w:rsidP="00144940">
      <w:pPr>
        <w:pStyle w:val="Bullets"/>
      </w:pPr>
      <w:r>
        <w:tab/>
        <w:t xml:space="preserve">e </w:t>
      </w:r>
      <w:r>
        <w:tab/>
        <w:t xml:space="preserve">increase Z </w:t>
      </w:r>
      <w:r>
        <w:tab/>
      </w:r>
    </w:p>
    <w:p w14:paraId="36B55167" w14:textId="77777777" w:rsidR="00144940" w:rsidRDefault="00144940" w:rsidP="00144940">
      <w:pPr>
        <w:pStyle w:val="Bullets"/>
      </w:pPr>
      <w:r>
        <w:tab/>
        <w:t xml:space="preserve">q </w:t>
      </w:r>
      <w:r>
        <w:tab/>
        <w:t>decrease Z</w:t>
      </w:r>
    </w:p>
    <w:p w14:paraId="6500ABFD" w14:textId="77777777" w:rsidR="000C77AC" w:rsidRDefault="000C77AC" w:rsidP="00AD4C97"/>
    <w:p w14:paraId="6A236F1C" w14:textId="77777777" w:rsidR="00BF5609" w:rsidRDefault="00BF5609">
      <w:pPr>
        <w:spacing w:after="0"/>
      </w:pPr>
      <w:r>
        <w:br w:type="page"/>
      </w:r>
    </w:p>
    <w:p w14:paraId="6C6A671A" w14:textId="77777777" w:rsidR="008B0A94" w:rsidRDefault="008B0A94" w:rsidP="00191652">
      <w:pPr>
        <w:pStyle w:val="Heading1"/>
      </w:pPr>
      <w:bookmarkStart w:id="166" w:name="_Toc288823922"/>
      <w:bookmarkStart w:id="167" w:name="_Toc288897978"/>
      <w:r>
        <w:t>how to</w:t>
      </w:r>
      <w:r w:rsidR="00BF5573">
        <w:t xml:space="preserve"> guide</w:t>
      </w:r>
      <w:bookmarkEnd w:id="166"/>
      <w:bookmarkEnd w:id="167"/>
      <w:r>
        <w:t xml:space="preserve"> </w:t>
      </w:r>
    </w:p>
    <w:p w14:paraId="490239CB" w14:textId="77777777" w:rsidR="00693501" w:rsidRPr="00AD4C97" w:rsidRDefault="00693501" w:rsidP="008B0A94">
      <w:pPr>
        <w:pStyle w:val="Heading2"/>
      </w:pPr>
      <w:bookmarkStart w:id="168" w:name="_Toc288823923"/>
      <w:bookmarkStart w:id="169" w:name="_Toc288897979"/>
      <w:r w:rsidRPr="00AD4C97">
        <w:t>Background Image</w:t>
      </w:r>
      <w:bookmarkEnd w:id="168"/>
      <w:bookmarkEnd w:id="169"/>
    </w:p>
    <w:p w14:paraId="75700991" w14:textId="1D744BC6" w:rsidR="0059626A" w:rsidRDefault="0059626A" w:rsidP="006314A7">
      <w:r>
        <w:t>The color, quality</w:t>
      </w:r>
      <w:r w:rsidR="00DE6F54">
        <w:t>,</w:t>
      </w:r>
      <w:r>
        <w:t xml:space="preserve"> and look of the background image map should be considered for the final visualization. An overly complex background can easily confuse the viewer and the glyphs can be difficult to see. There are many options available to either change the background or create a custom background for the visualization.  </w:t>
      </w:r>
    </w:p>
    <w:p w14:paraId="662C044C" w14:textId="77777777" w:rsidR="00164597" w:rsidRDefault="00164597" w:rsidP="006314A7">
      <w:r>
        <w:t>The “Data Mapper” tool has three options for the “</w:t>
      </w:r>
      <w:r w:rsidRPr="009662FD">
        <w:rPr>
          <w:b/>
        </w:rPr>
        <w:t>Base Object</w:t>
      </w:r>
      <w:r>
        <w:t xml:space="preserve">” (or </w:t>
      </w:r>
      <w:r w:rsidR="009662FD">
        <w:t xml:space="preserve">background image). By going to </w:t>
      </w:r>
      <w:r w:rsidRPr="009662FD">
        <w:rPr>
          <w:b/>
        </w:rPr>
        <w:t>Ba</w:t>
      </w:r>
      <w:r w:rsidR="009662FD" w:rsidRPr="009662FD">
        <w:rPr>
          <w:b/>
        </w:rPr>
        <w:t>se Object</w:t>
      </w:r>
      <w:r w:rsidRPr="009662FD">
        <w:rPr>
          <w:b/>
        </w:rPr>
        <w:t xml:space="preserve"> </w:t>
      </w:r>
      <w:r w:rsidRPr="009662FD">
        <w:rPr>
          <w:b/>
        </w:rPr>
        <w:sym w:font="Wingdings" w:char="F0E8"/>
      </w:r>
      <w:r w:rsidR="009662FD" w:rsidRPr="009662FD">
        <w:rPr>
          <w:b/>
        </w:rPr>
        <w:t xml:space="preserve"> Properties</w:t>
      </w:r>
      <w:r>
        <w:t xml:space="preserve"> and the “Base Image Type” a dropdown menu is available with three options</w:t>
      </w:r>
      <w:r w:rsidR="00D86D67">
        <w:t>:</w:t>
      </w:r>
    </w:p>
    <w:p w14:paraId="41ADC4EE" w14:textId="77777777" w:rsidR="00164597" w:rsidRDefault="00164597" w:rsidP="00164597">
      <w:pPr>
        <w:pStyle w:val="Bullets"/>
      </w:pPr>
      <w:r>
        <w:t>Default: World map</w:t>
      </w:r>
    </w:p>
    <w:p w14:paraId="4268B8D3" w14:textId="77777777" w:rsidR="00164597" w:rsidRDefault="00164597" w:rsidP="00164597">
      <w:pPr>
        <w:pStyle w:val="Bullets"/>
      </w:pPr>
      <w:r>
        <w:t xml:space="preserve">Downloaded Map: Used with Latitude/Longitude coordinates </w:t>
      </w:r>
      <w:r w:rsidR="00D86D67">
        <w:t>from</w:t>
      </w:r>
      <w:r>
        <w:t xml:space="preserve"> the data</w:t>
      </w:r>
    </w:p>
    <w:p w14:paraId="468752BD" w14:textId="77777777" w:rsidR="00164597" w:rsidRDefault="009662FD" w:rsidP="00164597">
      <w:pPr>
        <w:pStyle w:val="Bullets"/>
      </w:pPr>
      <w:r>
        <w:rPr>
          <w:noProof/>
        </w:rPr>
        <w:drawing>
          <wp:anchor distT="0" distB="0" distL="114300" distR="114300" simplePos="0" relativeHeight="251673600" behindDoc="0" locked="0" layoutInCell="1" allowOverlap="1" wp14:anchorId="7E0289B8" wp14:editId="426A4E88">
            <wp:simplePos x="0" y="0"/>
            <wp:positionH relativeFrom="margin">
              <wp:posOffset>0</wp:posOffset>
            </wp:positionH>
            <wp:positionV relativeFrom="margin">
              <wp:posOffset>2971800</wp:posOffset>
            </wp:positionV>
            <wp:extent cx="2971800" cy="16021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map1.PNG"/>
                    <pic:cNvPicPr/>
                  </pic:nvPicPr>
                  <pic:blipFill>
                    <a:blip r:embed="rId52">
                      <a:extLst>
                        <a:ext uri="{28A0092B-C50C-407E-A947-70E740481C1C}">
                          <a14:useLocalDpi xmlns:a14="http://schemas.microsoft.com/office/drawing/2010/main" val="0"/>
                        </a:ext>
                      </a:extLst>
                    </a:blip>
                    <a:stretch>
                      <a:fillRect/>
                    </a:stretch>
                  </pic:blipFill>
                  <pic:spPr>
                    <a:xfrm>
                      <a:off x="0" y="0"/>
                      <a:ext cx="2971800" cy="1602105"/>
                    </a:xfrm>
                    <a:prstGeom prst="rect">
                      <a:avLst/>
                    </a:prstGeom>
                  </pic:spPr>
                </pic:pic>
              </a:graphicData>
            </a:graphic>
            <wp14:sizeRelH relativeFrom="margin">
              <wp14:pctWidth>0</wp14:pctWidth>
            </wp14:sizeRelH>
            <wp14:sizeRelV relativeFrom="margin">
              <wp14:pctHeight>0</wp14:pctHeight>
            </wp14:sizeRelV>
          </wp:anchor>
        </w:drawing>
      </w:r>
      <w:r w:rsidR="00164597">
        <w:t>Local Image: Create original graphic and load locally</w:t>
      </w:r>
    </w:p>
    <w:p w14:paraId="507DFF91" w14:textId="77777777" w:rsidR="00D86D67" w:rsidRDefault="00D86D67" w:rsidP="00D86D67">
      <w:pPr>
        <w:pStyle w:val="Bullets"/>
        <w:numPr>
          <w:ilvl w:val="0"/>
          <w:numId w:val="0"/>
        </w:numPr>
        <w:ind w:left="720"/>
      </w:pPr>
    </w:p>
    <w:p w14:paraId="0CC22E87" w14:textId="4FCD6915" w:rsidR="0059626A" w:rsidRDefault="0059626A" w:rsidP="00AD4C97">
      <w:r>
        <w:t>For this demo</w:t>
      </w:r>
      <w:r w:rsidR="00144940">
        <w:t>,</w:t>
      </w:r>
      <w:r w:rsidR="009662FD">
        <w:t xml:space="preserve"> we are going to edit the MapQuest</w:t>
      </w:r>
      <w:r>
        <w:t xml:space="preserve"> downloaded map to improve the quality of the visualization.</w:t>
      </w:r>
      <w:r w:rsidR="003A0A66">
        <w:t xml:space="preserve"> </w:t>
      </w:r>
      <w:r w:rsidR="00EC33A5">
        <w:t xml:space="preserve">The image below illustrates </w:t>
      </w:r>
      <w:r w:rsidR="00AF63CE">
        <w:t xml:space="preserve">how </w:t>
      </w:r>
      <w:r w:rsidR="00EC33A5">
        <w:t>the background image and glyphs look using the default downloaded map from MapQuest:</w:t>
      </w:r>
      <w:r>
        <w:t xml:space="preserve"> </w:t>
      </w:r>
    </w:p>
    <w:p w14:paraId="107FA426" w14:textId="77777777" w:rsidR="009662FD" w:rsidRDefault="003A0A66" w:rsidP="003A0A66">
      <w:r>
        <w:rPr>
          <w:noProof/>
        </w:rPr>
        <w:drawing>
          <wp:inline distT="0" distB="0" distL="0" distR="0" wp14:anchorId="03538676" wp14:editId="365A022F">
            <wp:extent cx="3660987" cy="24223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2.png"/>
                    <pic:cNvPicPr/>
                  </pic:nvPicPr>
                  <pic:blipFill>
                    <a:blip r:embed="rId53">
                      <a:extLst>
                        <a:ext uri="{28A0092B-C50C-407E-A947-70E740481C1C}">
                          <a14:useLocalDpi xmlns:a14="http://schemas.microsoft.com/office/drawing/2010/main" val="0"/>
                        </a:ext>
                      </a:extLst>
                    </a:blip>
                    <a:stretch>
                      <a:fillRect/>
                    </a:stretch>
                  </pic:blipFill>
                  <pic:spPr>
                    <a:xfrm>
                      <a:off x="0" y="0"/>
                      <a:ext cx="3663550" cy="2424082"/>
                    </a:xfrm>
                    <a:prstGeom prst="rect">
                      <a:avLst/>
                    </a:prstGeom>
                  </pic:spPr>
                </pic:pic>
              </a:graphicData>
            </a:graphic>
          </wp:inline>
        </w:drawing>
      </w:r>
      <w:r w:rsidR="009662FD">
        <w:br w:type="page"/>
      </w:r>
    </w:p>
    <w:p w14:paraId="2284D39D" w14:textId="77777777" w:rsidR="00805E1F" w:rsidRDefault="00EC33A5" w:rsidP="00AD4C97">
      <w:r>
        <w:t xml:space="preserve">To change the background image map </w:t>
      </w:r>
    </w:p>
    <w:p w14:paraId="4E7C272D" w14:textId="1B316763" w:rsidR="00805E1F" w:rsidRDefault="00805E1F" w:rsidP="00805E1F">
      <w:pPr>
        <w:pStyle w:val="ListParagraph"/>
        <w:numPr>
          <w:ilvl w:val="0"/>
          <w:numId w:val="54"/>
        </w:numPr>
      </w:pPr>
      <w:r>
        <w:t>N</w:t>
      </w:r>
      <w:r w:rsidR="00EC33A5">
        <w:t>avigate to</w:t>
      </w:r>
      <w:r w:rsidR="00693501" w:rsidRPr="00AD4C97">
        <w:t xml:space="preserve"> the Portable Visualizer folder </w:t>
      </w:r>
      <w:r w:rsidR="00693501" w:rsidRPr="00805E1F">
        <w:rPr>
          <w:b/>
        </w:rPr>
        <w:t xml:space="preserve">usr </w:t>
      </w:r>
      <w:r w:rsidR="00693501" w:rsidRPr="00EC33A5">
        <w:rPr>
          <w:b/>
        </w:rPr>
        <w:sym w:font="Wingdings" w:char="F0E8"/>
      </w:r>
      <w:r w:rsidR="00693501" w:rsidRPr="00805E1F">
        <w:rPr>
          <w:b/>
        </w:rPr>
        <w:t xml:space="preserve"> images</w:t>
      </w:r>
      <w:r>
        <w:t>. A screenshot is shown below</w:t>
      </w:r>
    </w:p>
    <w:p w14:paraId="0BC8F4A3" w14:textId="2F144BB1" w:rsidR="00EC33A5" w:rsidRDefault="00693501" w:rsidP="00805E1F">
      <w:pPr>
        <w:pStyle w:val="ListParagraph"/>
        <w:numPr>
          <w:ilvl w:val="0"/>
          <w:numId w:val="0"/>
        </w:numPr>
        <w:ind w:left="720"/>
      </w:pPr>
      <w:r w:rsidRPr="00AD4C97">
        <w:t xml:space="preserve"> </w:t>
      </w:r>
      <w:r w:rsidR="00805E1F">
        <w:rPr>
          <w:noProof/>
        </w:rPr>
        <w:drawing>
          <wp:inline distT="0" distB="0" distL="0" distR="0" wp14:anchorId="6B67BF2A" wp14:editId="5B2B8182">
            <wp:extent cx="3600450" cy="1685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0450" cy="1685925"/>
                    </a:xfrm>
                    <a:prstGeom prst="rect">
                      <a:avLst/>
                    </a:prstGeom>
                    <a:noFill/>
                    <a:ln>
                      <a:noFill/>
                    </a:ln>
                  </pic:spPr>
                </pic:pic>
              </a:graphicData>
            </a:graphic>
          </wp:inline>
        </w:drawing>
      </w:r>
    </w:p>
    <w:p w14:paraId="375DD8D9" w14:textId="3766DFD4" w:rsidR="00EC33A5" w:rsidRDefault="00EC33A5" w:rsidP="00805E1F">
      <w:pPr>
        <w:pStyle w:val="ListParagraph"/>
        <w:numPr>
          <w:ilvl w:val="0"/>
          <w:numId w:val="54"/>
        </w:numPr>
      </w:pPr>
      <w:r>
        <w:t xml:space="preserve">Open the </w:t>
      </w:r>
      <w:r w:rsidR="00693501" w:rsidRPr="00AD4C97">
        <w:t xml:space="preserve">main background </w:t>
      </w:r>
      <w:r>
        <w:t>image,</w:t>
      </w:r>
      <w:r w:rsidR="00693501" w:rsidRPr="00AD4C97">
        <w:t xml:space="preserve"> named “</w:t>
      </w:r>
      <w:r w:rsidR="00693501" w:rsidRPr="00805E1F">
        <w:rPr>
          <w:b/>
        </w:rPr>
        <w:t>map0000</w:t>
      </w:r>
      <w:r w:rsidRPr="00805E1F">
        <w:rPr>
          <w:b/>
        </w:rPr>
        <w:t>2</w:t>
      </w:r>
      <w:r w:rsidR="00693501" w:rsidRPr="00805E1F">
        <w:rPr>
          <w:b/>
        </w:rPr>
        <w:t>.jpg</w:t>
      </w:r>
      <w:r w:rsidR="00693501" w:rsidRPr="00AD4C97">
        <w:t xml:space="preserve">”, in a </w:t>
      </w:r>
      <w:r>
        <w:t xml:space="preserve">photo/bitmap editor </w:t>
      </w:r>
      <w:r w:rsidR="00693501" w:rsidRPr="00AD4C97">
        <w:t>program</w:t>
      </w:r>
      <w:r>
        <w:t>. In this example we’re going to use a free program</w:t>
      </w:r>
      <w:r w:rsidR="00693501" w:rsidRPr="00AD4C97">
        <w:t xml:space="preserve"> </w:t>
      </w:r>
      <w:r>
        <w:t>called</w:t>
      </w:r>
      <w:r w:rsidR="00693501" w:rsidRPr="00AD4C97">
        <w:t xml:space="preserve"> paint.net, </w:t>
      </w:r>
      <w:r>
        <w:t xml:space="preserve">(download it here: </w:t>
      </w:r>
      <w:hyperlink r:id="rId55" w:history="1">
        <w:r w:rsidRPr="00805E1F">
          <w:rPr>
            <w:rStyle w:val="Hyperlink"/>
            <w:rFonts w:eastAsiaTheme="minorEastAsia" w:cstheme="minorBidi"/>
          </w:rPr>
          <w:t>www.getpaint.net/download.html</w:t>
        </w:r>
      </w:hyperlink>
      <w:r>
        <w:t xml:space="preserve"> ) </w:t>
      </w:r>
    </w:p>
    <w:p w14:paraId="01D2CC00" w14:textId="7B72B9A6" w:rsidR="00805E1F" w:rsidRDefault="009662FD" w:rsidP="00AD4C97">
      <w:pPr>
        <w:pStyle w:val="ListParagraph"/>
        <w:numPr>
          <w:ilvl w:val="0"/>
          <w:numId w:val="54"/>
        </w:numPr>
      </w:pPr>
      <w:r>
        <w:t xml:space="preserve">Navigate to </w:t>
      </w:r>
      <w:r w:rsidRPr="00805E1F">
        <w:rPr>
          <w:b/>
        </w:rPr>
        <w:t>Adjustments</w:t>
      </w:r>
      <w:r w:rsidR="004241A6" w:rsidRPr="00805E1F">
        <w:rPr>
          <w:b/>
        </w:rPr>
        <w:t xml:space="preserve"> </w:t>
      </w:r>
      <w:r w:rsidR="004241A6" w:rsidRPr="009662FD">
        <w:rPr>
          <w:b/>
        </w:rPr>
        <w:sym w:font="Wingdings" w:char="F0E8"/>
      </w:r>
      <w:r w:rsidRPr="00805E1F">
        <w:rPr>
          <w:b/>
        </w:rPr>
        <w:t xml:space="preserve"> Black and White</w:t>
      </w:r>
      <w:r w:rsidR="004241A6">
        <w:t xml:space="preserve"> </w:t>
      </w:r>
      <w:r w:rsidR="00805E1F">
        <w:t>(or press Ctrl+Shift+G) changing to black/white, and</w:t>
      </w:r>
      <w:r w:rsidR="004241A6">
        <w:t xml:space="preserve"> “Save” the image.</w:t>
      </w:r>
    </w:p>
    <w:p w14:paraId="0E4A272E" w14:textId="3D97966D" w:rsidR="00805E1F" w:rsidRDefault="00805E1F" w:rsidP="00805E1F">
      <w:pPr>
        <w:pStyle w:val="ListParagraph"/>
        <w:numPr>
          <w:ilvl w:val="0"/>
          <w:numId w:val="0"/>
        </w:numPr>
        <w:ind w:left="720"/>
      </w:pPr>
      <w:r>
        <w:rPr>
          <w:noProof/>
        </w:rPr>
        <w:drawing>
          <wp:inline distT="0" distB="0" distL="0" distR="0" wp14:anchorId="7A48BD06" wp14:editId="3D99F8AC">
            <wp:extent cx="4619625" cy="24765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19625" cy="2476500"/>
                    </a:xfrm>
                    <a:prstGeom prst="rect">
                      <a:avLst/>
                    </a:prstGeom>
                    <a:noFill/>
                    <a:ln>
                      <a:noFill/>
                    </a:ln>
                  </pic:spPr>
                </pic:pic>
              </a:graphicData>
            </a:graphic>
          </wp:inline>
        </w:drawing>
      </w:r>
    </w:p>
    <w:p w14:paraId="1DB6ED70" w14:textId="7B48FE47" w:rsidR="00693501" w:rsidRDefault="004241A6" w:rsidP="00AD4C97">
      <w:pPr>
        <w:pStyle w:val="ListParagraph"/>
        <w:numPr>
          <w:ilvl w:val="0"/>
          <w:numId w:val="54"/>
        </w:numPr>
      </w:pPr>
      <w:r>
        <w:t xml:space="preserve"> T</w:t>
      </w:r>
      <w:r w:rsidR="00693501" w:rsidRPr="00AD4C97">
        <w:t xml:space="preserve">he visualization </w:t>
      </w:r>
      <w:r w:rsidR="00805E1F">
        <w:t xml:space="preserve">will now </w:t>
      </w:r>
      <w:r w:rsidR="00693501" w:rsidRPr="00AD4C97">
        <w:t>have a gr</w:t>
      </w:r>
      <w:r>
        <w:t>e</w:t>
      </w:r>
      <w:r w:rsidR="00693501" w:rsidRPr="00AD4C97">
        <w:t>y</w:t>
      </w:r>
      <w:r>
        <w:t xml:space="preserve"> </w:t>
      </w:r>
      <w:r w:rsidR="00693501" w:rsidRPr="00AD4C97">
        <w:t xml:space="preserve">scale base image during subsequent times opened. </w:t>
      </w:r>
    </w:p>
    <w:p w14:paraId="0DBFA19B" w14:textId="767DB6CA" w:rsidR="004241A6" w:rsidRDefault="004241A6" w:rsidP="00AD4C97">
      <w:r>
        <w:t xml:space="preserve">This is </w:t>
      </w:r>
      <w:r w:rsidR="00712355">
        <w:t>a</w:t>
      </w:r>
      <w:r>
        <w:t xml:space="preserve"> simple modification to the base image that will help the readability of the glyphs on the map. </w:t>
      </w:r>
    </w:p>
    <w:p w14:paraId="0BA76877" w14:textId="77777777" w:rsidR="003A0A66" w:rsidRDefault="003A0A66" w:rsidP="00AD4C97"/>
    <w:p w14:paraId="305F56B4" w14:textId="77777777" w:rsidR="003A0A66" w:rsidRDefault="003A0A66" w:rsidP="00AD4C97">
      <w:r>
        <w:rPr>
          <w:noProof/>
        </w:rPr>
        <w:drawing>
          <wp:inline distT="0" distB="0" distL="0" distR="0" wp14:anchorId="36128A16" wp14:editId="004843A4">
            <wp:extent cx="5852160" cy="386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3.png"/>
                    <pic:cNvPicPr/>
                  </pic:nvPicPr>
                  <pic:blipFill>
                    <a:blip r:embed="rId57">
                      <a:extLst>
                        <a:ext uri="{28A0092B-C50C-407E-A947-70E740481C1C}">
                          <a14:useLocalDpi xmlns:a14="http://schemas.microsoft.com/office/drawing/2010/main" val="0"/>
                        </a:ext>
                      </a:extLst>
                    </a:blip>
                    <a:stretch>
                      <a:fillRect/>
                    </a:stretch>
                  </pic:blipFill>
                  <pic:spPr>
                    <a:xfrm>
                      <a:off x="0" y="0"/>
                      <a:ext cx="5852160" cy="3863975"/>
                    </a:xfrm>
                    <a:prstGeom prst="rect">
                      <a:avLst/>
                    </a:prstGeom>
                  </pic:spPr>
                </pic:pic>
              </a:graphicData>
            </a:graphic>
          </wp:inline>
        </w:drawing>
      </w:r>
    </w:p>
    <w:p w14:paraId="548DF714" w14:textId="77777777" w:rsidR="003A0A66" w:rsidRDefault="003A0A66">
      <w:pPr>
        <w:spacing w:after="0"/>
      </w:pPr>
      <w:r>
        <w:br w:type="page"/>
      </w:r>
    </w:p>
    <w:p w14:paraId="654CA33D" w14:textId="4FDA483C" w:rsidR="00B463B9" w:rsidRDefault="00B463B9" w:rsidP="00B463B9">
      <w:pPr>
        <w:pStyle w:val="Heading2"/>
      </w:pPr>
      <w:bookmarkStart w:id="170" w:name="_Toc288823926"/>
      <w:bookmarkStart w:id="171" w:name="_Toc288897980"/>
      <w:r>
        <w:t>Add Glyph Legends</w:t>
      </w:r>
      <w:bookmarkEnd w:id="170"/>
      <w:bookmarkEnd w:id="171"/>
    </w:p>
    <w:p w14:paraId="481F475B" w14:textId="77777777" w:rsidR="00B463B9" w:rsidRPr="00AD4C97" w:rsidRDefault="00B463B9" w:rsidP="00127737">
      <w:pPr>
        <w:pStyle w:val="Heading4"/>
      </w:pPr>
      <w:r w:rsidRPr="00AD4C97">
        <w:t>Creating Legends for Glyph Viewer and Portable Viewer</w:t>
      </w:r>
    </w:p>
    <w:p w14:paraId="730152FC" w14:textId="77777777" w:rsidR="00127737" w:rsidRDefault="00B463B9" w:rsidP="00B463B9">
      <w:r w:rsidRPr="00AD4C97">
        <w:t xml:space="preserve">Legends are a quick way to convey exactly what each glyph element means without depending too much on the Glyph List (in Glyph Viewer) or “I” key in Portable Viewer. </w:t>
      </w:r>
    </w:p>
    <w:p w14:paraId="14D98117" w14:textId="77777777" w:rsidR="00B463B9" w:rsidRPr="00AD4C97" w:rsidRDefault="00B463B9" w:rsidP="00127737">
      <w:pPr>
        <w:pStyle w:val="Heading4"/>
      </w:pPr>
      <w:r w:rsidRPr="00AD4C97">
        <w:t xml:space="preserve">To set one up: </w:t>
      </w:r>
    </w:p>
    <w:p w14:paraId="773A066D" w14:textId="77777777" w:rsidR="00B463B9" w:rsidRPr="00AD4C97" w:rsidRDefault="00B463B9" w:rsidP="00127737">
      <w:pPr>
        <w:pStyle w:val="ListParagraph"/>
      </w:pPr>
      <w:r w:rsidRPr="00AD4C97">
        <w:t>Create a 2048 x 1024 image file. This can be done in several programs such as MS Paint.</w:t>
      </w:r>
    </w:p>
    <w:p w14:paraId="081570D9" w14:textId="77777777" w:rsidR="00B463B9" w:rsidRPr="00AD4C97" w:rsidRDefault="00B463B9" w:rsidP="00127737">
      <w:pPr>
        <w:pStyle w:val="ListParagraph"/>
      </w:pPr>
      <w:r w:rsidRPr="00AD4C97">
        <w:t>Grab a screen cap or two (or three depending on the complexity) of your glyph design</w:t>
      </w:r>
    </w:p>
    <w:p w14:paraId="3996E204" w14:textId="77777777" w:rsidR="00B463B9" w:rsidRPr="00AD4C97" w:rsidRDefault="00B463B9" w:rsidP="00127737">
      <w:pPr>
        <w:pStyle w:val="NOTE"/>
      </w:pPr>
      <w:r w:rsidRPr="00AD4C97">
        <w:t xml:space="preserve">NOTE: Glyph Designer pulls the “world.png” file as its background. If you want a neutral color, this file will have to be replaced with your desired “world.png” image. Typically a neural solid color is a good choice to minimize distraction.   </w:t>
      </w:r>
    </w:p>
    <w:p w14:paraId="6C697B3B" w14:textId="77777777" w:rsidR="00B463B9" w:rsidRPr="00AD4C97" w:rsidRDefault="00B463B9" w:rsidP="00127737">
      <w:pPr>
        <w:pStyle w:val="ListParagraph"/>
      </w:pPr>
      <w:r w:rsidRPr="00AD4C97">
        <w:t>Label each element and paste the results into your image file. Save the file as *.png</w:t>
      </w:r>
    </w:p>
    <w:p w14:paraId="25A98716" w14:textId="77777777" w:rsidR="00B463B9" w:rsidRPr="00AD4C97" w:rsidRDefault="00B463B9" w:rsidP="00127737">
      <w:pPr>
        <w:pStyle w:val="ListParagraph"/>
      </w:pPr>
      <w:r w:rsidRPr="00AD4C97">
        <w:t>Open the Data Mapper file where you want to place the legend.</w:t>
      </w:r>
    </w:p>
    <w:p w14:paraId="73B02C2F" w14:textId="77777777" w:rsidR="00B463B9" w:rsidRPr="00AD4C97" w:rsidRDefault="00B463B9" w:rsidP="00127737">
      <w:pPr>
        <w:pStyle w:val="ListParagraph"/>
      </w:pPr>
      <w:r w:rsidRPr="00AD4C97">
        <w:t xml:space="preserve">Go to Base Object </w:t>
      </w:r>
      <w:r w:rsidRPr="00AD4C97">
        <w:sym w:font="Wingdings" w:char="F0E8"/>
      </w:r>
      <w:r w:rsidRPr="00AD4C97">
        <w:t xml:space="preserve"> Add Base Object</w:t>
      </w:r>
    </w:p>
    <w:p w14:paraId="489BF512" w14:textId="77777777" w:rsidR="00B463B9" w:rsidRPr="00AD4C97" w:rsidRDefault="00B463B9" w:rsidP="00127737">
      <w:pPr>
        <w:pStyle w:val="ListParagraph"/>
      </w:pPr>
      <w:r w:rsidRPr="00AD4C97">
        <w:t xml:space="preserve">Base Image Type: Local Image </w:t>
      </w:r>
      <w:r w:rsidRPr="00AD4C97">
        <w:sym w:font="Wingdings" w:char="F0E8"/>
      </w:r>
      <w:r w:rsidRPr="00AD4C97">
        <w:t xml:space="preserve"> Navigate to your Legend</w:t>
      </w:r>
    </w:p>
    <w:p w14:paraId="22157FE5" w14:textId="77777777" w:rsidR="00B463B9" w:rsidRPr="00AD4C97" w:rsidRDefault="00B463B9" w:rsidP="00127737">
      <w:pPr>
        <w:pStyle w:val="ListParagraph"/>
      </w:pPr>
      <w:r w:rsidRPr="00AD4C97">
        <w:t>Position and orient the Legend to your choosing. For example if you want the image facing the front then X: 0.00, Y: 90.00, Z: 90.00 and Orientation: Front</w:t>
      </w:r>
    </w:p>
    <w:p w14:paraId="2DD82B31" w14:textId="77777777" w:rsidR="00B463B9" w:rsidRDefault="00B463B9" w:rsidP="00127737">
      <w:pPr>
        <w:pStyle w:val="ListParagraph"/>
      </w:pPr>
      <w:r w:rsidRPr="00AD4C97">
        <w:t>Click “OK” and then your Legend should be loaded and positioned properly</w:t>
      </w:r>
    </w:p>
    <w:p w14:paraId="58FDB6B7" w14:textId="77777777" w:rsidR="00100EFF" w:rsidRPr="00AD4C97" w:rsidRDefault="00100EFF" w:rsidP="00100EFF">
      <w:pPr>
        <w:pStyle w:val="ListParagraph"/>
        <w:numPr>
          <w:ilvl w:val="0"/>
          <w:numId w:val="0"/>
        </w:numPr>
        <w:ind w:left="1080"/>
      </w:pPr>
      <w:r>
        <w:rPr>
          <w:noProof/>
        </w:rPr>
        <w:drawing>
          <wp:inline distT="0" distB="0" distL="0" distR="0" wp14:anchorId="6F578F4A" wp14:editId="0D210A3D">
            <wp:extent cx="4611490" cy="24098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43679" cy="2426646"/>
                    </a:xfrm>
                    <a:prstGeom prst="rect">
                      <a:avLst/>
                    </a:prstGeom>
                  </pic:spPr>
                </pic:pic>
              </a:graphicData>
            </a:graphic>
          </wp:inline>
        </w:drawing>
      </w:r>
    </w:p>
    <w:p w14:paraId="6B575378" w14:textId="42352F55" w:rsidR="00B463B9" w:rsidRDefault="00B463B9" w:rsidP="00FF16B4">
      <w:pPr>
        <w:pStyle w:val="ListParagraph"/>
        <w:ind w:left="720"/>
      </w:pPr>
      <w:r w:rsidRPr="00AD4C97">
        <w:t>If you want to create a legend on Left or Right, use the following XYZ values</w:t>
      </w:r>
      <w:r w:rsidR="00712355">
        <w:t xml:space="preserve">:  </w:t>
      </w:r>
      <w:r w:rsidRPr="00AD4C97">
        <w:t>Left: X:-180.00, Y: 0.00, Z: 90.00 – Orientation: Right – Height:180.00</w:t>
      </w:r>
    </w:p>
    <w:p w14:paraId="102A08A6" w14:textId="77777777" w:rsidR="00100EFF" w:rsidRPr="00AD4C97" w:rsidRDefault="00100EFF" w:rsidP="00100EFF">
      <w:pPr>
        <w:pStyle w:val="ListParagraph"/>
        <w:numPr>
          <w:ilvl w:val="0"/>
          <w:numId w:val="0"/>
        </w:numPr>
        <w:ind w:left="1080"/>
      </w:pPr>
      <w:r>
        <w:rPr>
          <w:noProof/>
        </w:rPr>
        <w:drawing>
          <wp:inline distT="0" distB="0" distL="0" distR="0" wp14:anchorId="47928DDE" wp14:editId="5C5950F8">
            <wp:extent cx="5177559" cy="292417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3942" cy="2927780"/>
                    </a:xfrm>
                    <a:prstGeom prst="rect">
                      <a:avLst/>
                    </a:prstGeom>
                  </pic:spPr>
                </pic:pic>
              </a:graphicData>
            </a:graphic>
          </wp:inline>
        </w:drawing>
      </w:r>
    </w:p>
    <w:p w14:paraId="379A8B11" w14:textId="77777777" w:rsidR="00B463B9" w:rsidRDefault="00B463B9" w:rsidP="00127737">
      <w:pPr>
        <w:pStyle w:val="ListParagraph"/>
      </w:pPr>
      <w:r w:rsidRPr="00AD4C97">
        <w:t>Right: X:180.00, Y:0.00, Z:90.00 – Orientation: Left – Height: 180:00</w:t>
      </w:r>
    </w:p>
    <w:p w14:paraId="3ED5DEF2" w14:textId="77777777" w:rsidR="009D4F61" w:rsidRPr="00AD4C97" w:rsidRDefault="009D4F61" w:rsidP="009D4F61">
      <w:pPr>
        <w:pStyle w:val="ListParagraph"/>
        <w:numPr>
          <w:ilvl w:val="0"/>
          <w:numId w:val="0"/>
        </w:numPr>
        <w:ind w:left="1080"/>
      </w:pPr>
      <w:r>
        <w:rPr>
          <w:noProof/>
        </w:rPr>
        <w:drawing>
          <wp:inline distT="0" distB="0" distL="0" distR="0" wp14:anchorId="69841355" wp14:editId="0AE68A89">
            <wp:extent cx="5153025" cy="30864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67023" cy="3094831"/>
                    </a:xfrm>
                    <a:prstGeom prst="rect">
                      <a:avLst/>
                    </a:prstGeom>
                  </pic:spPr>
                </pic:pic>
              </a:graphicData>
            </a:graphic>
          </wp:inline>
        </w:drawing>
      </w:r>
    </w:p>
    <w:p w14:paraId="2DD6C69A" w14:textId="0D659617" w:rsidR="00B463B9" w:rsidRDefault="00B463B9" w:rsidP="00127737">
      <w:pPr>
        <w:pStyle w:val="NOTE"/>
      </w:pPr>
      <w:r w:rsidRPr="00AD4C97">
        <w:t>NOTE: Left/Right use square image spaces (1:1) instead of rectangular ones (2:1)</w:t>
      </w:r>
      <w:r w:rsidR="009D4F61">
        <w:t>. Despite this, Data Mapper STILL REQUIRES a 2048x1024 image. To make things look nice, you will have to create your desired image and then use MS Paint (or another program) to stretch the ration back to 2:1. This can be done for example by opening the image, clicking on “Resize”</w:t>
      </w:r>
      <w:r w:rsidR="00712355">
        <w:t xml:space="preserve"> and</w:t>
      </w:r>
      <w:r w:rsidR="009D4F61">
        <w:t xml:space="preserve"> unchecking “Maintain Aspect Ratio”</w:t>
      </w:r>
    </w:p>
    <w:p w14:paraId="238DCFDF" w14:textId="77777777" w:rsidR="00BF5609" w:rsidRPr="00AD4C97" w:rsidRDefault="00BF5609" w:rsidP="00AD4C97"/>
    <w:p w14:paraId="126C7442" w14:textId="77777777" w:rsidR="00693501" w:rsidRPr="00AD4C97" w:rsidRDefault="00693501" w:rsidP="008B0A94">
      <w:pPr>
        <w:pStyle w:val="Heading2"/>
      </w:pPr>
      <w:bookmarkStart w:id="172" w:name="_Toc288823924"/>
      <w:bookmarkStart w:id="173" w:name="_Toc288897981"/>
      <w:r w:rsidRPr="00AD4C97">
        <w:t>Modify</w:t>
      </w:r>
      <w:r w:rsidR="008B0A94">
        <w:t xml:space="preserve"> the</w:t>
      </w:r>
      <w:r w:rsidRPr="00AD4C97">
        <w:t xml:space="preserve"> Glyphs and Add new information</w:t>
      </w:r>
      <w:bookmarkEnd w:id="172"/>
      <w:bookmarkEnd w:id="173"/>
    </w:p>
    <w:p w14:paraId="65B4BE13" w14:textId="6784BADC" w:rsidR="00693501" w:rsidRPr="00AD4C97" w:rsidRDefault="00693501" w:rsidP="00AD4C97">
      <w:r w:rsidRPr="00AD4C97">
        <w:t>Once you have your Data Set, Glyph Design, and Data Map elements in place,</w:t>
      </w:r>
      <w:r w:rsidR="00BD1EB8">
        <w:t xml:space="preserve"> you can </w:t>
      </w:r>
      <w:r w:rsidRPr="00AD4C97">
        <w:t>updat</w:t>
      </w:r>
      <w:r w:rsidR="00BD1EB8">
        <w:t>e</w:t>
      </w:r>
      <w:r w:rsidRPr="00AD4C97">
        <w:t xml:space="preserve"> and chang</w:t>
      </w:r>
      <w:r w:rsidR="00BD1EB8">
        <w:t>e</w:t>
      </w:r>
      <w:r w:rsidRPr="00AD4C97">
        <w:t xml:space="preserve"> information </w:t>
      </w:r>
      <w:r w:rsidR="00BD1EB8">
        <w:t>quickly</w:t>
      </w:r>
      <w:r w:rsidRPr="00AD4C97">
        <w:t xml:space="preserve">. </w:t>
      </w:r>
    </w:p>
    <w:p w14:paraId="61ECBE49" w14:textId="77777777" w:rsidR="00693501" w:rsidRPr="00AD4C97" w:rsidRDefault="00693501" w:rsidP="00EC33A5">
      <w:pPr>
        <w:pStyle w:val="Heading4"/>
      </w:pPr>
      <w:r w:rsidRPr="00AD4C97">
        <w:t>Example 1: I want to modify the Glyph Design and move elements from one parent location</w:t>
      </w:r>
    </w:p>
    <w:p w14:paraId="524CD920" w14:textId="77777777" w:rsidR="00693501" w:rsidRPr="00AD4C97" w:rsidRDefault="00693501" w:rsidP="00AD4C97">
      <w:r w:rsidRPr="00AD4C97">
        <w:t xml:space="preserve">Version 11 allows the user to natively create and modify the loaded glyph template in Data Mapper. Once that program is loaded, simply right clicking on a parent glyph element will open the “Add Children” option. This will bring up the standard GUI used in Glyph Designer. </w:t>
      </w:r>
    </w:p>
    <w:p w14:paraId="69327BF6" w14:textId="77777777" w:rsidR="00693501" w:rsidRPr="00AD4C97" w:rsidRDefault="00693501" w:rsidP="00AD4C97">
      <w:r w:rsidRPr="00AD4C97">
        <w:t xml:space="preserve">If you accidentally create a glyph element in the wrong location, you can drag and drop it in its proper place. This action can only be done in the “Glyph Tree” location, not in the sample view. </w:t>
      </w:r>
    </w:p>
    <w:p w14:paraId="50CA7651" w14:textId="77777777" w:rsidR="00693501" w:rsidRPr="00AD4C97" w:rsidRDefault="00693501" w:rsidP="00EC33A5">
      <w:pPr>
        <w:pStyle w:val="Heading4"/>
      </w:pPr>
      <w:r w:rsidRPr="00AD4C97">
        <w:t>Example 2: I want to modify the Glyph Sizes and heights</w:t>
      </w:r>
    </w:p>
    <w:p w14:paraId="0229D520" w14:textId="77777777" w:rsidR="00693501" w:rsidRPr="00AD4C97" w:rsidRDefault="00693501" w:rsidP="00AD4C97">
      <w:r w:rsidRPr="00AD4C97">
        <w:t xml:space="preserve">Let’s say the output looks a bit too close to the map (base image), and the glyphs themselves are too small. </w:t>
      </w:r>
    </w:p>
    <w:p w14:paraId="19E1DBFB" w14:textId="77777777" w:rsidR="009662FD" w:rsidRDefault="00693501" w:rsidP="00FF16B4">
      <w:pPr>
        <w:pStyle w:val="ListParagraph"/>
        <w:numPr>
          <w:ilvl w:val="0"/>
          <w:numId w:val="50"/>
        </w:numPr>
      </w:pPr>
      <w:r w:rsidRPr="00AD4C97">
        <w:t xml:space="preserve">Open </w:t>
      </w:r>
      <w:r w:rsidRPr="00FF16B4">
        <w:rPr>
          <w:b/>
        </w:rPr>
        <w:t xml:space="preserve">Data Mapper </w:t>
      </w:r>
      <w:r w:rsidRPr="009662FD">
        <w:sym w:font="Wingdings" w:char="F0E8"/>
      </w:r>
      <w:r w:rsidRPr="00FF16B4">
        <w:rPr>
          <w:b/>
        </w:rPr>
        <w:t xml:space="preserve"> Load the Sample </w:t>
      </w:r>
      <w:r w:rsidRPr="009662FD">
        <w:sym w:font="Wingdings" w:char="F0E8"/>
      </w:r>
      <w:r w:rsidRPr="00FF16B4">
        <w:rPr>
          <w:b/>
        </w:rPr>
        <w:t xml:space="preserve"> Cylinder:Rod(Root),</w:t>
      </w:r>
      <w:r w:rsidRPr="00AD4C97">
        <w:t xml:space="preserve"> </w:t>
      </w:r>
    </w:p>
    <w:p w14:paraId="08C0FE3C" w14:textId="77777777" w:rsidR="00693501" w:rsidRPr="00AD4C97" w:rsidRDefault="00693501" w:rsidP="00FF16B4">
      <w:pPr>
        <w:pStyle w:val="ListParagraph"/>
        <w:numPr>
          <w:ilvl w:val="0"/>
          <w:numId w:val="50"/>
        </w:numPr>
      </w:pPr>
      <w:r w:rsidRPr="00AD4C97">
        <w:t xml:space="preserve">Change </w:t>
      </w:r>
      <w:r w:rsidRPr="00FF16B4">
        <w:rPr>
          <w:b/>
        </w:rPr>
        <w:t xml:space="preserve">Max Position Z: 10 </w:t>
      </w:r>
      <w:r w:rsidRPr="009662FD">
        <w:sym w:font="Wingdings" w:char="F0E8"/>
      </w:r>
      <w:r w:rsidRPr="00FF16B4">
        <w:rPr>
          <w:b/>
        </w:rPr>
        <w:t xml:space="preserve"> Torus: Torus, Scale X/Y/Z: 1.00 </w:t>
      </w:r>
      <w:r w:rsidRPr="009662FD">
        <w:sym w:font="Wingdings" w:char="F0E8"/>
      </w:r>
      <w:r w:rsidRPr="00FF16B4">
        <w:rPr>
          <w:b/>
        </w:rPr>
        <w:t xml:space="preserve"> Sphere:Torus, Change Scale X/Y: 0.75</w:t>
      </w:r>
    </w:p>
    <w:p w14:paraId="6EE60A4D" w14:textId="77777777" w:rsidR="00693501" w:rsidRDefault="00693501" w:rsidP="00AD4C97">
      <w:r w:rsidRPr="00AD4C97">
        <w:t xml:space="preserve">This will make the glyphs larger (and you only need to modify the top level because everything underneath (the child glyphs) </w:t>
      </w:r>
      <w:r w:rsidR="00BD1EB8">
        <w:t xml:space="preserve">will </w:t>
      </w:r>
      <w:r w:rsidRPr="00AD4C97">
        <w:t>scale) and rise above the map a bit more.</w:t>
      </w:r>
    </w:p>
    <w:p w14:paraId="372A9514" w14:textId="4A9A7539" w:rsidR="00ED703B" w:rsidRPr="00AD4C97" w:rsidRDefault="00ED703B" w:rsidP="00ED703B">
      <w:pPr>
        <w:pStyle w:val="Heading2"/>
      </w:pPr>
      <w:r>
        <w:t>MoDIFY Column TYPES AFTER MAPPINg</w:t>
      </w:r>
    </w:p>
    <w:p w14:paraId="0A262942" w14:textId="49070E08" w:rsidR="009662FD" w:rsidRDefault="00ED703B" w:rsidP="00AD4C97">
      <w:r>
        <w:t>There may be some cases where the user wants to convert a column from one data type into another. For example, the user has a string of numbers with some “N/A” values that have been updated to only numbers and they want to convert a “text” column into an “integer” column.</w:t>
      </w:r>
    </w:p>
    <w:p w14:paraId="0D99315A" w14:textId="297A931E" w:rsidR="00ED703B" w:rsidRDefault="00ED703B" w:rsidP="00ED703B">
      <w:pPr>
        <w:pStyle w:val="ListParagraph"/>
        <w:numPr>
          <w:ilvl w:val="0"/>
          <w:numId w:val="55"/>
        </w:numPr>
        <w:spacing w:line="240" w:lineRule="auto"/>
      </w:pPr>
      <w:r>
        <w:t>Clear the Data Mapper data cache (the files ending in *.db) in this location:</w:t>
      </w:r>
    </w:p>
    <w:p w14:paraId="3FB984B5" w14:textId="77777777" w:rsidR="00ED703B" w:rsidRDefault="00ED703B" w:rsidP="00ED703B">
      <w:pPr>
        <w:pStyle w:val="ListParagraph"/>
        <w:numPr>
          <w:ilvl w:val="0"/>
          <w:numId w:val="0"/>
        </w:numPr>
        <w:spacing w:line="240" w:lineRule="auto"/>
        <w:ind w:left="720"/>
      </w:pPr>
      <w:r>
        <w:t>C:\Users\${USERNAME}\AppData\Local\Temp\SynGlyphX\Glyph Builder - Data Mapper\</w:t>
      </w:r>
    </w:p>
    <w:p w14:paraId="21CED1F5" w14:textId="04416EE9" w:rsidR="00ED703B" w:rsidRDefault="00ED703B" w:rsidP="00ED703B">
      <w:pPr>
        <w:pStyle w:val="ListParagraph"/>
        <w:numPr>
          <w:ilvl w:val="0"/>
          <w:numId w:val="0"/>
        </w:numPr>
        <w:spacing w:line="240" w:lineRule="auto"/>
        <w:ind w:left="720"/>
      </w:pPr>
      <w:r>
        <w:t>[Replace ${USERNAME} with whatever your username is on your machine.]</w:t>
      </w:r>
    </w:p>
    <w:p w14:paraId="73A10B75" w14:textId="711A4DDA" w:rsidR="00ED703B" w:rsidRDefault="00ED703B" w:rsidP="00ED703B">
      <w:pPr>
        <w:pStyle w:val="ListParagraph"/>
        <w:numPr>
          <w:ilvl w:val="0"/>
          <w:numId w:val="55"/>
        </w:numPr>
      </w:pPr>
      <w:r>
        <w:t>Open the base file’s *.csvt and rename the appropriate column from “TEXT” to “INTEGER”</w:t>
      </w:r>
    </w:p>
    <w:p w14:paraId="1929A2FA" w14:textId="274EB03B" w:rsidR="00ED703B" w:rsidRDefault="00ED703B" w:rsidP="00ED703B">
      <w:pPr>
        <w:pStyle w:val="ListParagraph"/>
        <w:numPr>
          <w:ilvl w:val="0"/>
          <w:numId w:val="55"/>
        </w:numPr>
      </w:pPr>
      <w:r>
        <w:t>Modify the base file’s data so all non-numeric values are numeric and save.</w:t>
      </w:r>
    </w:p>
    <w:p w14:paraId="4872A9AF" w14:textId="77777777" w:rsidR="00ED703B" w:rsidRPr="00AD4C97" w:rsidRDefault="00ED703B" w:rsidP="00ED703B">
      <w:pPr>
        <w:pStyle w:val="ListParagraph"/>
        <w:numPr>
          <w:ilvl w:val="0"/>
          <w:numId w:val="0"/>
        </w:numPr>
        <w:ind w:left="720"/>
      </w:pPr>
    </w:p>
    <w:p w14:paraId="7509710F" w14:textId="77777777" w:rsidR="00693501" w:rsidRPr="00AD4C97" w:rsidRDefault="008B0A94" w:rsidP="008B0A94">
      <w:pPr>
        <w:pStyle w:val="Heading2"/>
      </w:pPr>
      <w:bookmarkStart w:id="174" w:name="_Toc288823925"/>
      <w:bookmarkStart w:id="175" w:name="_Toc288897982"/>
      <w:r>
        <w:t>a</w:t>
      </w:r>
      <w:r w:rsidR="00693501" w:rsidRPr="00AD4C97">
        <w:t>dd more data and remove some rows</w:t>
      </w:r>
      <w:bookmarkEnd w:id="174"/>
      <w:bookmarkEnd w:id="175"/>
    </w:p>
    <w:p w14:paraId="06435379" w14:textId="77777777" w:rsidR="00693501" w:rsidRPr="00AD4C97" w:rsidRDefault="00693501" w:rsidP="00AD4C97">
      <w:r w:rsidRPr="00AD4C97">
        <w:t>As long as you keep to the data format originally mapped in Data Mapper, you should be able to go back to your original Data Set and add/remove rows at will. Once you re-save the base file everything else will be taken care of.</w:t>
      </w:r>
    </w:p>
    <w:p w14:paraId="5FE608B8" w14:textId="549BFEA6" w:rsidR="00693501" w:rsidRPr="00AD4C97" w:rsidRDefault="00693501" w:rsidP="00AD4C97">
      <w:r w:rsidRPr="00AD4C97">
        <w:t xml:space="preserve">NOTE: </w:t>
      </w:r>
      <w:r w:rsidR="00BD1EB8">
        <w:t>If you do the following, auto-update will not work!</w:t>
      </w:r>
    </w:p>
    <w:p w14:paraId="16E96ACA" w14:textId="77777777" w:rsidR="00693501" w:rsidRPr="00AD4C97" w:rsidRDefault="00693501" w:rsidP="009662FD">
      <w:pPr>
        <w:pStyle w:val="ListBullet2"/>
      </w:pPr>
      <w:r w:rsidRPr="00AD4C97">
        <w:t>Add or remove columns</w:t>
      </w:r>
    </w:p>
    <w:p w14:paraId="13B28919" w14:textId="77777777" w:rsidR="00693501" w:rsidRPr="00AD4C97" w:rsidRDefault="00693501" w:rsidP="009662FD">
      <w:pPr>
        <w:pStyle w:val="ListBullet2"/>
      </w:pPr>
      <w:r w:rsidRPr="00AD4C97">
        <w:t>Leave blank fields</w:t>
      </w:r>
    </w:p>
    <w:p w14:paraId="43424306" w14:textId="77777777" w:rsidR="00693501" w:rsidRDefault="00693501" w:rsidP="009662FD">
      <w:pPr>
        <w:pStyle w:val="ListBullet2"/>
      </w:pPr>
      <w:r w:rsidRPr="00AD4C97">
        <w:t xml:space="preserve">Add in elements that do not correspond to the mapped types (i.e. real in integer) </w:t>
      </w:r>
    </w:p>
    <w:p w14:paraId="5FB82930" w14:textId="2253E654" w:rsidR="00516867" w:rsidRPr="00AD4C97" w:rsidRDefault="00516867" w:rsidP="00516867">
      <w:pPr>
        <w:pStyle w:val="Heading2"/>
      </w:pPr>
      <w:r>
        <w:t>exact Glyph PLacement Using a Custom Background</w:t>
      </w:r>
    </w:p>
    <w:p w14:paraId="601206D5" w14:textId="36ABD17E" w:rsidR="009662FD" w:rsidRDefault="00516867" w:rsidP="009662FD">
      <w:r>
        <w:t>This section details how to exactly place your glyph elements against a custom background. In this example we will be using the following image below as our base:</w:t>
      </w:r>
    </w:p>
    <w:p w14:paraId="07B7F12C" w14:textId="40BBC3BD" w:rsidR="00516867" w:rsidRDefault="00516867" w:rsidP="009662FD">
      <w:r>
        <w:rPr>
          <w:noProof/>
        </w:rPr>
        <w:drawing>
          <wp:inline distT="0" distB="0" distL="0" distR="0" wp14:anchorId="09FFBFAB" wp14:editId="1AB584FE">
            <wp:extent cx="5837555" cy="2918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37555" cy="2918460"/>
                    </a:xfrm>
                    <a:prstGeom prst="rect">
                      <a:avLst/>
                    </a:prstGeom>
                    <a:noFill/>
                    <a:ln>
                      <a:noFill/>
                    </a:ln>
                  </pic:spPr>
                </pic:pic>
              </a:graphicData>
            </a:graphic>
          </wp:inline>
        </w:drawing>
      </w:r>
    </w:p>
    <w:p w14:paraId="7E50FDBA" w14:textId="189FEBEE" w:rsidR="00516867" w:rsidRDefault="00516867" w:rsidP="009662FD">
      <w:r>
        <w:t>The objective is to exactly place each glyph onto the centroid dots in each shape. As stated earlier in this guide, custom backgrounds must be exactly 2048x1024 pixels in the current version. Because of this restriction, we can use a few transform formulae to take the pixel coordinates and re-map onto the -180</w:t>
      </w:r>
      <w:r>
        <w:sym w:font="Wingdings" w:char="F0F3"/>
      </w:r>
      <w:r>
        <w:t>180 and -90</w:t>
      </w:r>
      <w:r>
        <w:sym w:font="Wingdings" w:char="F0F3"/>
      </w:r>
      <w:r>
        <w:t>90 max/min in Data Mapper.</w:t>
      </w:r>
    </w:p>
    <w:p w14:paraId="4A2AB5E5" w14:textId="72F60691" w:rsidR="00516867" w:rsidRDefault="00516867" w:rsidP="009662FD">
      <w:r>
        <w:t>To assist the user, we have included “Pinpoint_Transforms.xlsx” in the Read Me materials section. If you open that file, you will see the following:</w:t>
      </w:r>
    </w:p>
    <w:p w14:paraId="6644A836" w14:textId="2FA06342" w:rsidR="00516867" w:rsidRDefault="00667B8D" w:rsidP="009662FD">
      <w:r>
        <w:rPr>
          <w:noProof/>
        </w:rPr>
        <w:drawing>
          <wp:inline distT="0" distB="0" distL="0" distR="0" wp14:anchorId="370CB8B6" wp14:editId="21C2A363">
            <wp:extent cx="5852160" cy="16922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2160" cy="1692275"/>
                    </a:xfrm>
                    <a:prstGeom prst="rect">
                      <a:avLst/>
                    </a:prstGeom>
                  </pic:spPr>
                </pic:pic>
              </a:graphicData>
            </a:graphic>
          </wp:inline>
        </w:drawing>
      </w:r>
    </w:p>
    <w:p w14:paraId="4302D785" w14:textId="294E9214" w:rsidR="00667B8D" w:rsidRDefault="00667B8D" w:rsidP="009662FD">
      <w:r>
        <w:t xml:space="preserve">Note that you have 4 Upper and Lower rows that reach the 4 corners of our base image. These base points are going to be used to automatically align our visualization properly and must be loaded into data mapper in some way or form. Underneath we have the image centroid and Triangle centers mapped out to validate that everything is working. </w:t>
      </w:r>
    </w:p>
    <w:p w14:paraId="6FC66647" w14:textId="19684120" w:rsidR="00667B8D" w:rsidRPr="00AD4C97" w:rsidRDefault="0035356C" w:rsidP="009662FD">
      <w:r>
        <w:t>In order to properly place a glyph element on a certain background location, all you need to do is open the background image, type in the XY coordinates, and extend the pre-built equations for Quadrant, Transform_Long, and Transform_Lat.</w:t>
      </w:r>
    </w:p>
    <w:p w14:paraId="2E9D086D" w14:textId="77777777" w:rsidR="00693501" w:rsidRPr="00AD4C97" w:rsidRDefault="00693501" w:rsidP="009662FD">
      <w:pPr>
        <w:pStyle w:val="Heading2"/>
      </w:pPr>
      <w:bookmarkStart w:id="176" w:name="_Toc288823927"/>
      <w:bookmarkStart w:id="177" w:name="_Toc288897983"/>
      <w:r w:rsidRPr="00AD4C97">
        <w:t>modify the rotation values</w:t>
      </w:r>
      <w:bookmarkEnd w:id="176"/>
      <w:r w:rsidR="009662FD">
        <w:t xml:space="preserve"> </w:t>
      </w:r>
      <w:r w:rsidR="009662FD" w:rsidRPr="00AD4C97">
        <w:t xml:space="preserve">to make </w:t>
      </w:r>
      <w:r w:rsidR="009662FD">
        <w:t xml:space="preserve">the </w:t>
      </w:r>
      <w:r w:rsidR="009662FD" w:rsidRPr="00AD4C97">
        <w:t>glyph elements orient correctly</w:t>
      </w:r>
      <w:bookmarkEnd w:id="177"/>
      <w:r w:rsidRPr="00AD4C97">
        <w:t xml:space="preserve"> </w:t>
      </w:r>
    </w:p>
    <w:p w14:paraId="5958F86A" w14:textId="77777777" w:rsidR="00693501" w:rsidRPr="00AD4C97" w:rsidRDefault="00693501" w:rsidP="003A0A66">
      <w:pPr>
        <w:pStyle w:val="Heading4"/>
      </w:pPr>
      <w:bookmarkStart w:id="178" w:name="_Toc288823928"/>
      <w:r w:rsidRPr="00AD4C97">
        <w:t>Rotation Series Calculations</w:t>
      </w:r>
      <w:bookmarkEnd w:id="178"/>
    </w:p>
    <w:p w14:paraId="453EEAE6" w14:textId="77777777" w:rsidR="00693501" w:rsidRPr="00AD4C97" w:rsidRDefault="00693501" w:rsidP="00AD4C97">
      <w:r w:rsidRPr="00AD4C97">
        <w:t>Sometimes a glyph will have directional information attached and you will want to “point” it a specific way (i.e. planes, boats, and cars as they move around over time). The following information below will help you in data processing.</w:t>
      </w:r>
    </w:p>
    <w:p w14:paraId="19C66514" w14:textId="77777777" w:rsidR="00693501" w:rsidRPr="00AD4C97" w:rsidRDefault="00693501" w:rsidP="00AD4C97">
      <w:r w:rsidRPr="00AD4C97">
        <w:t>Rotation Y controls directional pointing in DataMapper and is different from a unit circle, and each directional vector can be placed in a quadrant (unless it points straight U/D/L/R)</w:t>
      </w:r>
      <w:r w:rsidR="00BD1EB8">
        <w:t>.</w:t>
      </w:r>
    </w:p>
    <w:p w14:paraId="6B207CD7" w14:textId="77777777" w:rsidR="00693501" w:rsidRDefault="00693501" w:rsidP="00693501">
      <w:pPr>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495D5767" wp14:editId="1CEED5A6">
            <wp:extent cx="3339548" cy="140539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03371" cy="1432252"/>
                    </a:xfrm>
                    <a:prstGeom prst="rect">
                      <a:avLst/>
                    </a:prstGeom>
                  </pic:spPr>
                </pic:pic>
              </a:graphicData>
            </a:graphic>
          </wp:inline>
        </w:drawing>
      </w:r>
      <w:r>
        <w:rPr>
          <w:rFonts w:ascii="Times New Roman" w:hAnsi="Times New Roman" w:cs="Times New Roman"/>
          <w:sz w:val="24"/>
          <w:szCs w:val="24"/>
        </w:rPr>
        <w:t xml:space="preserve">                </w:t>
      </w:r>
      <w:r>
        <w:rPr>
          <w:noProof/>
        </w:rPr>
        <w:drawing>
          <wp:inline distT="0" distB="0" distL="0" distR="0" wp14:anchorId="118702DF" wp14:editId="0385D605">
            <wp:extent cx="1414761" cy="144473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70152" cy="1501300"/>
                    </a:xfrm>
                    <a:prstGeom prst="rect">
                      <a:avLst/>
                    </a:prstGeom>
                  </pic:spPr>
                </pic:pic>
              </a:graphicData>
            </a:graphic>
          </wp:inline>
        </w:drawing>
      </w:r>
    </w:p>
    <w:p w14:paraId="5862365F" w14:textId="77777777" w:rsidR="00693501" w:rsidRPr="00AD4C97" w:rsidRDefault="00693501" w:rsidP="00FF16B4">
      <w:pPr>
        <w:pStyle w:val="ListParagraph"/>
        <w:numPr>
          <w:ilvl w:val="0"/>
          <w:numId w:val="51"/>
        </w:numPr>
      </w:pPr>
      <w:r w:rsidRPr="00AD4C97">
        <w:t>Using a standard trigonometric function, one can extract a degree (or radian) value</w:t>
      </w:r>
    </w:p>
    <w:p w14:paraId="4ACCB480" w14:textId="77777777" w:rsidR="00693501" w:rsidRPr="00AD4C97" w:rsidRDefault="00693501" w:rsidP="00FF16B4">
      <w:pPr>
        <w:pStyle w:val="ListParagraph"/>
        <w:numPr>
          <w:ilvl w:val="0"/>
          <w:numId w:val="51"/>
        </w:numPr>
      </w:pPr>
      <w:r w:rsidRPr="00AD4C97">
        <w:t>Latitude change corresponds to ΔY, and longitude change corresponds to ΔX</w:t>
      </w:r>
    </w:p>
    <w:p w14:paraId="2A35721C" w14:textId="77777777" w:rsidR="00693501" w:rsidRPr="00AD4C97" w:rsidRDefault="00693501" w:rsidP="00FF16B4">
      <w:pPr>
        <w:pStyle w:val="ListParagraph"/>
        <w:numPr>
          <w:ilvl w:val="0"/>
          <w:numId w:val="51"/>
        </w:numPr>
      </w:pPr>
      <w:r w:rsidRPr="00AD4C97">
        <w:t>Calculating a few derivative values will allow one to transform a vector defined by ΔY and ΔX into a specific RotationY value that can be directly mapped in DataMapper</w:t>
      </w:r>
    </w:p>
    <w:p w14:paraId="5F676D51" w14:textId="77777777" w:rsidR="00693501" w:rsidRPr="00AD4C97" w:rsidRDefault="00693501" w:rsidP="00FF16B4">
      <w:pPr>
        <w:pStyle w:val="ListParagraph"/>
        <w:numPr>
          <w:ilvl w:val="0"/>
          <w:numId w:val="51"/>
        </w:numPr>
      </w:pPr>
      <w:r w:rsidRPr="00AD4C97">
        <w:t>The following information is used to define RotationY</w:t>
      </w:r>
    </w:p>
    <w:p w14:paraId="1DD9B1C4" w14:textId="77777777" w:rsidR="00693501" w:rsidRPr="00AD4C97" w:rsidRDefault="00693501" w:rsidP="00FF16B4">
      <w:pPr>
        <w:pStyle w:val="ListParagraph"/>
        <w:numPr>
          <w:ilvl w:val="0"/>
          <w:numId w:val="51"/>
        </w:numPr>
      </w:pPr>
      <w:r w:rsidRPr="00AD4C97">
        <w:t>ΔY, ΔX, and HYP</w:t>
      </w:r>
    </w:p>
    <w:p w14:paraId="438570EA" w14:textId="77777777" w:rsidR="00693501" w:rsidRPr="00AD4C97" w:rsidRDefault="00693501" w:rsidP="00FF16B4">
      <w:pPr>
        <w:pStyle w:val="ListParagraph"/>
        <w:numPr>
          <w:ilvl w:val="0"/>
          <w:numId w:val="51"/>
        </w:numPr>
      </w:pPr>
      <w:r w:rsidRPr="00AD4C97">
        <w:t>Quadrant Indicator and Quadrant Adjuster</w:t>
      </w:r>
    </w:p>
    <w:p w14:paraId="71498A23" w14:textId="77777777" w:rsidR="00693501" w:rsidRPr="00AD4C97" w:rsidRDefault="00693501" w:rsidP="00FF16B4">
      <w:pPr>
        <w:pStyle w:val="ListParagraph"/>
        <w:numPr>
          <w:ilvl w:val="0"/>
          <w:numId w:val="51"/>
        </w:numPr>
      </w:pPr>
      <w:r w:rsidRPr="00AD4C97">
        <w:t>Plus/Minus Adjuster</w:t>
      </w:r>
    </w:p>
    <w:p w14:paraId="2D454558" w14:textId="77777777" w:rsidR="00693501" w:rsidRPr="00AD4C97" w:rsidRDefault="00693501" w:rsidP="00FF16B4">
      <w:pPr>
        <w:pStyle w:val="ListParagraph"/>
        <w:numPr>
          <w:ilvl w:val="0"/>
          <w:numId w:val="51"/>
        </w:numPr>
      </w:pPr>
      <w:r w:rsidRPr="00AD4C97">
        <w:t>And the equations below are used (in Excel currently) to create the elements above</w:t>
      </w:r>
    </w:p>
    <w:p w14:paraId="558218B5" w14:textId="77777777" w:rsidR="00693501" w:rsidRPr="00AD4C97" w:rsidRDefault="00693501" w:rsidP="00FF16B4">
      <w:pPr>
        <w:pStyle w:val="ListParagraph"/>
        <w:numPr>
          <w:ilvl w:val="0"/>
          <w:numId w:val="51"/>
        </w:numPr>
      </w:pPr>
      <w:r w:rsidRPr="00AD4C97">
        <w:t>ΔY = Lat 2 – Lat 1, ΔX = Long 2 – Long 1, HYP = SQRT(ΔY2 + ΔX2)</w:t>
      </w:r>
    </w:p>
    <w:p w14:paraId="7AFACC7D" w14:textId="77777777" w:rsidR="00693501" w:rsidRPr="00AD4C97" w:rsidRDefault="00693501" w:rsidP="00FF16B4">
      <w:pPr>
        <w:pStyle w:val="ListParagraph"/>
        <w:numPr>
          <w:ilvl w:val="0"/>
          <w:numId w:val="51"/>
        </w:numPr>
      </w:pPr>
      <w:r w:rsidRPr="00AD4C97">
        <w:t>Quadrant Indicator = IF(AND(ΔY &gt;0, ΔX &gt;0),1,0)+IF(AND(ΔY &gt;0, ΔX &lt;0),4,0)+IF(AND(ΔY &lt;0, ΔX &lt;0),3,0)+IF(AND(ΔY &lt;0, ΔX &gt;0),2,0)</w:t>
      </w:r>
    </w:p>
    <w:p w14:paraId="0283D777" w14:textId="77777777" w:rsidR="00693501" w:rsidRPr="00AD4C97" w:rsidRDefault="00693501" w:rsidP="00FF16B4">
      <w:pPr>
        <w:pStyle w:val="ListParagraph"/>
        <w:numPr>
          <w:ilvl w:val="0"/>
          <w:numId w:val="51"/>
        </w:numPr>
      </w:pPr>
      <w:r w:rsidRPr="00AD4C97">
        <w:t>Quadrant Adjuster = IF(QI=1,90,0)+IF(QI=2,90,0)+IF(QI=3,-90,0)+IF(QI=4,-90,0)</w:t>
      </w:r>
    </w:p>
    <w:p w14:paraId="16EDB40B" w14:textId="77777777" w:rsidR="00693501" w:rsidRPr="00AD4C97" w:rsidRDefault="00693501" w:rsidP="00FF16B4">
      <w:pPr>
        <w:pStyle w:val="ListParagraph"/>
        <w:numPr>
          <w:ilvl w:val="0"/>
          <w:numId w:val="51"/>
        </w:numPr>
      </w:pPr>
      <w:r w:rsidRPr="00AD4C97">
        <w:t>Plus/Minus = IF(QI=1,-1,0)+IF(QI=2,-1,0)+IF(QI=3,1,0)+IF(QI=4,1,0)</w:t>
      </w:r>
    </w:p>
    <w:p w14:paraId="3820CC3C" w14:textId="77777777" w:rsidR="00693501" w:rsidRPr="00AD4C97" w:rsidRDefault="00693501" w:rsidP="00AD4C97">
      <w:r w:rsidRPr="00AD4C97">
        <w:t>NOTE: QI = Quadrant Indicator from (b.)</w:t>
      </w:r>
    </w:p>
    <w:p w14:paraId="5D47FA27" w14:textId="77777777" w:rsidR="00693501" w:rsidRPr="00AD4C97" w:rsidRDefault="00693501" w:rsidP="00AD4C97">
      <w:r w:rsidRPr="00AD4C97">
        <w:t>Finally we take these elements and compute the RotationY value.</w:t>
      </w:r>
    </w:p>
    <w:p w14:paraId="2D549AA3" w14:textId="77777777" w:rsidR="00693501" w:rsidRPr="00AD4C97" w:rsidRDefault="00693501" w:rsidP="00AD4C97">
      <w:r w:rsidRPr="00AD4C97">
        <w:t>RotationY = IF(QI&gt;0,(QA+(P/M)*(DEGREES(ASIN(ΔY /HYP)))),0)</w:t>
      </w:r>
    </w:p>
    <w:p w14:paraId="21BD2B58" w14:textId="77777777" w:rsidR="003A0A66" w:rsidRDefault="00693501" w:rsidP="00AD4C97">
      <w:r w:rsidRPr="00AD4C97">
        <w:t>If done correctly, you will notice that all vectors falling into Q1 will have a RotationY value between 0 and 90, Q2 between 90 and 180, Q3 between -90 and -180, and Q4 between 0 and -90.</w:t>
      </w:r>
    </w:p>
    <w:p w14:paraId="7134976C" w14:textId="77777777" w:rsidR="00BD1EB8" w:rsidRDefault="00BD1EB8" w:rsidP="00AD4C97"/>
    <w:p w14:paraId="266EF3EB" w14:textId="77777777" w:rsidR="00BF5573" w:rsidRPr="00AD4C97" w:rsidRDefault="00BF5573" w:rsidP="00BF5573">
      <w:pPr>
        <w:pStyle w:val="Heading2"/>
      </w:pPr>
      <w:bookmarkStart w:id="179" w:name="_Toc288823929"/>
      <w:bookmarkStart w:id="180" w:name="_Toc288897984"/>
      <w:r w:rsidRPr="00AD4C97">
        <w:t>siz</w:t>
      </w:r>
      <w:r w:rsidR="007A56BE">
        <w:t>ing</w:t>
      </w:r>
      <w:r w:rsidRPr="00AD4C97">
        <w:t xml:space="preserve"> element</w:t>
      </w:r>
      <w:r w:rsidR="007A56BE">
        <w:t>s</w:t>
      </w:r>
      <w:bookmarkEnd w:id="179"/>
      <w:bookmarkEnd w:id="180"/>
      <w:r w:rsidRPr="00AD4C97">
        <w:t xml:space="preserve"> </w:t>
      </w:r>
    </w:p>
    <w:p w14:paraId="09905059" w14:textId="77777777" w:rsidR="007A56BE" w:rsidRPr="00AD4C97" w:rsidRDefault="007A56BE" w:rsidP="003A0A66">
      <w:bookmarkStart w:id="181" w:name="_Toc288823930"/>
      <w:r w:rsidRPr="00AD4C97">
        <w:t>How can I size each element so they are proportional as a whole</w:t>
      </w:r>
      <w:bookmarkEnd w:id="181"/>
      <w:r w:rsidR="003A0A66">
        <w:t>?</w:t>
      </w:r>
    </w:p>
    <w:p w14:paraId="00670EDF" w14:textId="77777777" w:rsidR="00BF5573" w:rsidRPr="00AD4C97" w:rsidRDefault="003A0A66" w:rsidP="003A0A66">
      <w:r>
        <w:t>H</w:t>
      </w:r>
      <w:r w:rsidR="00BF5573" w:rsidRPr="00AD4C97">
        <w:t>ow many degrees should I input to make things evenly spaced in Glyph Designer</w:t>
      </w:r>
      <w:r>
        <w:t>?</w:t>
      </w:r>
      <w:r w:rsidR="00BF5573" w:rsidRPr="00AD4C97">
        <w:t xml:space="preserve"> </w:t>
      </w:r>
    </w:p>
    <w:p w14:paraId="0CB23EC2" w14:textId="54C70938" w:rsidR="00BF5573" w:rsidRDefault="00BF5573" w:rsidP="003A0A66">
      <w:r w:rsidRPr="00AD4C97">
        <w:t>I have several related glyph elements but their sizes don’t seem to match the underlying values</w:t>
      </w:r>
      <w:r w:rsidR="006345FE">
        <w:t>.</w:t>
      </w:r>
      <w:r w:rsidR="003A0A66">
        <w:t xml:space="preserve"> </w:t>
      </w:r>
      <w:r w:rsidR="006345FE">
        <w:t>H</w:t>
      </w:r>
      <w:r w:rsidR="003A0A66">
        <w:t>ow do I change that?</w:t>
      </w:r>
      <w:r w:rsidRPr="00AD4C97">
        <w:t xml:space="preserve"> </w:t>
      </w:r>
    </w:p>
    <w:p w14:paraId="2D1E3F5E" w14:textId="77777777" w:rsidR="003A0A66" w:rsidRPr="003A0A66" w:rsidRDefault="003A0A66" w:rsidP="003A0A66"/>
    <w:p w14:paraId="7C71C56A" w14:textId="77777777" w:rsidR="00693501" w:rsidRPr="00AD4C97" w:rsidRDefault="00693501" w:rsidP="003A0A66">
      <w:pPr>
        <w:pStyle w:val="Heading2"/>
      </w:pPr>
      <w:bookmarkStart w:id="182" w:name="_Toc288897985"/>
      <w:r w:rsidRPr="00AD4C97">
        <w:t>Max/Min Guidelines for Data Mapper</w:t>
      </w:r>
      <w:bookmarkEnd w:id="182"/>
    </w:p>
    <w:p w14:paraId="33AF6104" w14:textId="77777777" w:rsidR="00693501" w:rsidRPr="00AD4C97" w:rsidRDefault="00693501" w:rsidP="00AD4C97">
      <w:r w:rsidRPr="00AD4C97">
        <w:t xml:space="preserve">The examples below will go through how to assign proportional Max/Min values to each glyph. This section is needed when the user wants to have normalized glyph sizes across multiple related elements but the actual values are stored in different base data columns. Note that Data Mapper values are currently limited to </w:t>
      </w:r>
      <w:r w:rsidR="006345FE">
        <w:t>two (</w:t>
      </w:r>
      <w:r w:rsidRPr="00AD4C97">
        <w:t>2</w:t>
      </w:r>
      <w:r w:rsidR="006345FE">
        <w:t>)</w:t>
      </w:r>
      <w:r w:rsidRPr="00AD4C97">
        <w:t xml:space="preserve"> decimal places, so rounding will occur.</w:t>
      </w:r>
    </w:p>
    <w:p w14:paraId="6A29AF17" w14:textId="77777777" w:rsidR="00693501" w:rsidRPr="00AD4C97" w:rsidRDefault="00693501" w:rsidP="003A0A66">
      <w:pPr>
        <w:pStyle w:val="Heading4"/>
      </w:pPr>
      <w:r w:rsidRPr="00AD4C97">
        <w:t>Example 1 (Min &gt; 0): Default Glyph Size = 4, Max = 30, Min = 5</w:t>
      </w:r>
    </w:p>
    <w:p w14:paraId="5C2F00FC" w14:textId="77777777" w:rsidR="00693501" w:rsidRPr="00AD4C97" w:rsidRDefault="00693501" w:rsidP="00AD4C97">
      <w:r w:rsidRPr="00AD4C97">
        <w:t>This is the simplest case where you may have something like an Age column and do not want the smallest value to be invisible in Glyph Viewer. Because you are only comparing one column, if the default sizing is correct then only the Min values will need to be changed.</w:t>
      </w:r>
    </w:p>
    <w:p w14:paraId="1245B883" w14:textId="77777777" w:rsidR="00693501" w:rsidRPr="00AD4C97" w:rsidRDefault="00693501" w:rsidP="00AD4C97">
      <w:r w:rsidRPr="00AD4C97">
        <w:t>Min = (5/30)*(4) = .67</w:t>
      </w:r>
    </w:p>
    <w:p w14:paraId="17C441D3" w14:textId="77777777" w:rsidR="00693501" w:rsidRPr="00AD4C97" w:rsidRDefault="00693501" w:rsidP="003A0A66">
      <w:pPr>
        <w:pStyle w:val="Heading4"/>
      </w:pPr>
      <w:r w:rsidRPr="00AD4C97">
        <w:t>Example 2 (Min &gt; 0, resize max): Default Glyph Size = 15, Max = 30, Min =5</w:t>
      </w:r>
    </w:p>
    <w:p w14:paraId="5F1DF306" w14:textId="77777777" w:rsidR="00693501" w:rsidRPr="00AD4C97" w:rsidRDefault="00693501" w:rsidP="00AD4C97">
      <w:r w:rsidRPr="00AD4C97">
        <w:t>Suppose the default size is too large. Once you have decided on the Max Base (i.e. 2) then</w:t>
      </w:r>
      <w:r w:rsidR="006345FE">
        <w:t>:</w:t>
      </w:r>
    </w:p>
    <w:p w14:paraId="1B010FF0" w14:textId="77777777" w:rsidR="00693501" w:rsidRPr="00AD4C97" w:rsidRDefault="00693501" w:rsidP="00AD4C97">
      <w:r w:rsidRPr="00AD4C97">
        <w:t>Max = (30/30)*(Max Base = 2) = 2</w:t>
      </w:r>
      <w:r w:rsidRPr="00AD4C97">
        <w:br/>
        <w:t>Min = (5/30) * (2) = .33</w:t>
      </w:r>
    </w:p>
    <w:p w14:paraId="12CD2D1A" w14:textId="77777777" w:rsidR="00693501" w:rsidRPr="00AD4C97" w:rsidRDefault="00693501" w:rsidP="003A0A66">
      <w:pPr>
        <w:pStyle w:val="Heading4"/>
      </w:pPr>
      <w:r w:rsidRPr="00AD4C97">
        <w:t>Example 3 (Multiple columns): Col 1 [0, 10] / Col 2 [5, 15] / Col 3 [15, 25] / Col 4 [0, 40]</w:t>
      </w:r>
    </w:p>
    <w:p w14:paraId="6447F9C9" w14:textId="72B97CE3" w:rsidR="00693501" w:rsidRPr="00AD4C97" w:rsidRDefault="00693501" w:rsidP="00AD4C97">
      <w:r w:rsidRPr="00AD4C97">
        <w:t>In this last example</w:t>
      </w:r>
      <w:r w:rsidR="006345FE">
        <w:t>,</w:t>
      </w:r>
      <w:r w:rsidRPr="00AD4C97">
        <w:t xml:space="preserve"> you are normalizing across several related columns. Instead of using the local Max as a baseline, this process will </w:t>
      </w:r>
      <w:r w:rsidR="006345FE">
        <w:t>use</w:t>
      </w:r>
      <w:r w:rsidR="006345FE" w:rsidRPr="00AD4C97">
        <w:t xml:space="preserve"> </w:t>
      </w:r>
      <w:r w:rsidRPr="00AD4C97">
        <w:t>the global Max (which is 40). Let’s use size = 5.</w:t>
      </w:r>
    </w:p>
    <w:p w14:paraId="38468ED4" w14:textId="77777777" w:rsidR="00693501" w:rsidRDefault="00693501" w:rsidP="00AD4C97">
      <w:r w:rsidRPr="00AD4C97">
        <w:t xml:space="preserve">Min 1 = (0/40)*(5) = 0 </w:t>
      </w:r>
      <w:r w:rsidRPr="00AD4C97">
        <w:tab/>
      </w:r>
      <w:r w:rsidR="006345FE">
        <w:tab/>
      </w:r>
      <w:r w:rsidRPr="00AD4C97">
        <w:t>Max 1 = (10/40)*(5) = 1.25</w:t>
      </w:r>
      <w:r w:rsidRPr="00AD4C97">
        <w:br/>
        <w:t>Min 2 = (5/40)*(5) = .63</w:t>
      </w:r>
      <w:r w:rsidRPr="00AD4C97">
        <w:tab/>
      </w:r>
      <w:r w:rsidR="006345FE">
        <w:tab/>
      </w:r>
      <w:r w:rsidRPr="00AD4C97">
        <w:t xml:space="preserve">Max 2 = (15/40)*(5) = 1.88 </w:t>
      </w:r>
      <w:r w:rsidRPr="00AD4C97">
        <w:br/>
        <w:t>Min 3 = (15/40)*(5) = 1.88</w:t>
      </w:r>
      <w:r w:rsidRPr="00AD4C97">
        <w:tab/>
        <w:t>Max 3 = (25/40)*(5) = 3.13</w:t>
      </w:r>
      <w:r w:rsidRPr="00AD4C97">
        <w:br/>
        <w:t>Min 4 = (0/40)*(5) = 0</w:t>
      </w:r>
      <w:r w:rsidRPr="00AD4C97">
        <w:tab/>
      </w:r>
      <w:r w:rsidR="006345FE">
        <w:tab/>
      </w:r>
      <w:r w:rsidRPr="00AD4C97">
        <w:t>Max 4 = (40/40)*(5) = 5</w:t>
      </w:r>
    </w:p>
    <w:p w14:paraId="05E229B2" w14:textId="77777777" w:rsidR="003A0A66" w:rsidRDefault="003A0A66">
      <w:pPr>
        <w:spacing w:after="0"/>
      </w:pPr>
      <w:r>
        <w:br w:type="page"/>
      </w:r>
    </w:p>
    <w:p w14:paraId="50663A80" w14:textId="77777777" w:rsidR="003A0A66" w:rsidRPr="00AD4C97" w:rsidRDefault="003A0A66" w:rsidP="00AD4C97"/>
    <w:p w14:paraId="7CDF1A1C" w14:textId="77777777" w:rsidR="00693501" w:rsidRPr="00AD4C97" w:rsidRDefault="00693501" w:rsidP="003A0A66">
      <w:pPr>
        <w:pStyle w:val="Heading2"/>
      </w:pPr>
      <w:bookmarkStart w:id="183" w:name="_Toc288897986"/>
      <w:r w:rsidRPr="00AD4C97">
        <w:t>Glyph Designer Alignment Charts</w:t>
      </w:r>
      <w:bookmarkEnd w:id="183"/>
    </w:p>
    <w:p w14:paraId="15F9ADAB" w14:textId="50F90A13" w:rsidR="00693501" w:rsidRPr="00AD4C97" w:rsidRDefault="00693501" w:rsidP="00AD4C97">
      <w:r w:rsidRPr="00AD4C97">
        <w:t>For each N=# of children for a circular (360) Glyph</w:t>
      </w:r>
      <w:r w:rsidR="006345FE">
        <w:t>,</w:t>
      </w:r>
      <w:r w:rsidRPr="00AD4C97">
        <w:t xml:space="preserve"> </w:t>
      </w:r>
      <w:r w:rsidR="006345FE">
        <w:t>below</w:t>
      </w:r>
      <w:r w:rsidR="006345FE" w:rsidRPr="00AD4C97">
        <w:t xml:space="preserve"> </w:t>
      </w:r>
      <w:r w:rsidRPr="00AD4C97">
        <w:t>are the values to space equivalently</w:t>
      </w:r>
      <w:r w:rsidR="006345FE">
        <w:t>:</w:t>
      </w:r>
    </w:p>
    <w:p w14:paraId="26883896" w14:textId="77777777" w:rsidR="00693501" w:rsidRDefault="00693501" w:rsidP="00693501">
      <w:pPr>
        <w:rPr>
          <w:rFonts w:ascii="Times New Roman" w:hAnsi="Times New Roman" w:cs="Times New Roman"/>
          <w:sz w:val="24"/>
          <w:szCs w:val="24"/>
        </w:rPr>
      </w:pPr>
      <w:r>
        <w:rPr>
          <w:noProof/>
        </w:rPr>
        <w:drawing>
          <wp:inline distT="0" distB="0" distL="0" distR="0" wp14:anchorId="4070295A" wp14:editId="29EF29A1">
            <wp:extent cx="5653377" cy="2301214"/>
            <wp:effectExtent l="0" t="0" r="508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4631" cy="2309865"/>
                    </a:xfrm>
                    <a:prstGeom prst="rect">
                      <a:avLst/>
                    </a:prstGeom>
                  </pic:spPr>
                </pic:pic>
              </a:graphicData>
            </a:graphic>
          </wp:inline>
        </w:drawing>
      </w:r>
    </w:p>
    <w:p w14:paraId="52EFA690" w14:textId="77777777" w:rsidR="00693501" w:rsidRDefault="00693501" w:rsidP="003A0A66">
      <w:r>
        <w:t>And for each N=# of children on a rod topology (0 to -180) here are the values</w:t>
      </w:r>
    </w:p>
    <w:p w14:paraId="4ED5B482" w14:textId="77777777" w:rsidR="00693501" w:rsidRDefault="00693501" w:rsidP="00693501">
      <w:pPr>
        <w:rPr>
          <w:ins w:id="184" w:author="Jenifer Bacon" w:date="2016-02-08T08:47:00Z"/>
          <w:rFonts w:ascii="Times New Roman" w:hAnsi="Times New Roman" w:cs="Times New Roman"/>
          <w:sz w:val="24"/>
          <w:szCs w:val="24"/>
        </w:rPr>
      </w:pPr>
      <w:r>
        <w:rPr>
          <w:noProof/>
        </w:rPr>
        <w:drawing>
          <wp:inline distT="0" distB="0" distL="0" distR="0" wp14:anchorId="571CC759" wp14:editId="06189493">
            <wp:extent cx="5888423" cy="240129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84108" cy="2562654"/>
                    </a:xfrm>
                    <a:prstGeom prst="rect">
                      <a:avLst/>
                    </a:prstGeom>
                  </pic:spPr>
                </pic:pic>
              </a:graphicData>
            </a:graphic>
          </wp:inline>
        </w:drawing>
      </w:r>
    </w:p>
    <w:p w14:paraId="14001E78" w14:textId="2D630154" w:rsidR="00C05412" w:rsidRDefault="00C05412">
      <w:pPr>
        <w:spacing w:after="0"/>
        <w:rPr>
          <w:ins w:id="185" w:author="Jenifer Bacon" w:date="2016-02-08T08:47:00Z"/>
          <w:rFonts w:ascii="Times New Roman" w:hAnsi="Times New Roman" w:cs="Times New Roman"/>
          <w:sz w:val="24"/>
          <w:szCs w:val="24"/>
        </w:rPr>
      </w:pPr>
      <w:ins w:id="186" w:author="Jenifer Bacon" w:date="2016-02-08T08:47:00Z">
        <w:r>
          <w:rPr>
            <w:rFonts w:ascii="Times New Roman" w:hAnsi="Times New Roman" w:cs="Times New Roman"/>
            <w:sz w:val="24"/>
            <w:szCs w:val="24"/>
          </w:rPr>
          <w:br w:type="page"/>
        </w:r>
      </w:ins>
    </w:p>
    <w:p w14:paraId="4A36CBC8" w14:textId="1E9C3B40" w:rsidR="00C05412" w:rsidRDefault="00543D73">
      <w:pPr>
        <w:pStyle w:val="Heading1"/>
        <w:rPr>
          <w:ins w:id="187" w:author="Jenifer Bacon" w:date="2016-02-08T08:47:00Z"/>
        </w:rPr>
        <w:pPrChange w:id="188" w:author="Jenifer Bacon" w:date="2016-02-08T09:02:00Z">
          <w:pPr/>
        </w:pPrChange>
      </w:pPr>
      <w:bookmarkStart w:id="189" w:name="_APPENDIX"/>
      <w:bookmarkEnd w:id="189"/>
      <w:ins w:id="190" w:author="Jenifer Bacon" w:date="2016-02-08T09:02:00Z">
        <w:r>
          <w:t>APPENDIX</w:t>
        </w:r>
      </w:ins>
    </w:p>
    <w:p w14:paraId="32580396" w14:textId="1C1E7849" w:rsidR="00C05412" w:rsidRDefault="00C05412">
      <w:pPr>
        <w:pStyle w:val="Heading2"/>
        <w:rPr>
          <w:ins w:id="191" w:author="Jenifer Bacon" w:date="2016-02-08T08:47:00Z"/>
        </w:rPr>
        <w:pPrChange w:id="192" w:author="Jenifer Bacon" w:date="2016-02-08T08:48:00Z">
          <w:pPr/>
        </w:pPrChange>
      </w:pPr>
      <w:bookmarkStart w:id="193" w:name="_How_To_Best_1"/>
      <w:bookmarkEnd w:id="193"/>
      <w:ins w:id="194" w:author="Jenifer Bacon" w:date="2016-02-08T08:47:00Z">
        <w:r>
          <w:t>How To Best Run SynGlyphX Software On NVidia GeForce GPUs</w:t>
        </w:r>
      </w:ins>
    </w:p>
    <w:p w14:paraId="758E6D93" w14:textId="77777777" w:rsidR="00C05412" w:rsidRPr="00C05412" w:rsidRDefault="00C05412">
      <w:pPr>
        <w:pStyle w:val="Numbers"/>
        <w:rPr>
          <w:ins w:id="195" w:author="Jenifer Bacon" w:date="2016-02-08T08:47:00Z"/>
          <w:rPrChange w:id="196" w:author="Jenifer Bacon" w:date="2016-02-08T08:51:00Z">
            <w:rPr>
              <w:ins w:id="197" w:author="Jenifer Bacon" w:date="2016-02-08T08:47:00Z"/>
            </w:rPr>
          </w:rPrChange>
        </w:rPr>
        <w:pPrChange w:id="198" w:author="Jenifer Bacon" w:date="2016-02-08T08:52:00Z">
          <w:pPr>
            <w:pStyle w:val="ListParagraph"/>
            <w:numPr>
              <w:numId w:val="56"/>
            </w:numPr>
            <w:spacing w:before="0" w:after="160" w:line="259" w:lineRule="auto"/>
            <w:ind w:left="720"/>
          </w:pPr>
        </w:pPrChange>
      </w:pPr>
      <w:ins w:id="199" w:author="Jenifer Bacon" w:date="2016-02-08T08:47:00Z">
        <w:r w:rsidRPr="00C05412">
          <w:rPr>
            <w:rPrChange w:id="200" w:author="Jenifer Bacon" w:date="2016-02-08T08:51:00Z">
              <w:rPr/>
            </w:rPrChange>
          </w:rPr>
          <w:t>Go into the NVidia Control Panel.</w:t>
        </w:r>
      </w:ins>
    </w:p>
    <w:p w14:paraId="740EA9AB" w14:textId="77777777" w:rsidR="00C05412" w:rsidRPr="00C05412" w:rsidRDefault="00C05412">
      <w:pPr>
        <w:pStyle w:val="Numbers"/>
        <w:rPr>
          <w:ins w:id="201" w:author="Jenifer Bacon" w:date="2016-02-08T08:47:00Z"/>
          <w:rPrChange w:id="202" w:author="Jenifer Bacon" w:date="2016-02-08T08:51:00Z">
            <w:rPr>
              <w:ins w:id="203" w:author="Jenifer Bacon" w:date="2016-02-08T08:47:00Z"/>
            </w:rPr>
          </w:rPrChange>
        </w:rPr>
        <w:pPrChange w:id="204" w:author="Jenifer Bacon" w:date="2016-02-08T08:52:00Z">
          <w:pPr>
            <w:pStyle w:val="ListParagraph"/>
            <w:numPr>
              <w:numId w:val="56"/>
            </w:numPr>
            <w:spacing w:before="0" w:after="160" w:line="259" w:lineRule="auto"/>
            <w:ind w:left="720"/>
          </w:pPr>
        </w:pPrChange>
      </w:pPr>
      <w:ins w:id="205" w:author="Jenifer Bacon" w:date="2016-02-08T08:47:00Z">
        <w:r w:rsidRPr="00C05412">
          <w:rPr>
            <w:rPrChange w:id="206" w:author="Jenifer Bacon" w:date="2016-02-08T08:51:00Z">
              <w:rPr/>
            </w:rPrChange>
          </w:rPr>
          <w:t>Select Manage 3D Settings.</w:t>
        </w:r>
      </w:ins>
    </w:p>
    <w:p w14:paraId="718FFC54" w14:textId="77777777" w:rsidR="00C05412" w:rsidRPr="00C05412" w:rsidRDefault="00C05412">
      <w:pPr>
        <w:pStyle w:val="Numbers"/>
        <w:rPr>
          <w:ins w:id="207" w:author="Jenifer Bacon" w:date="2016-02-08T08:47:00Z"/>
          <w:rPrChange w:id="208" w:author="Jenifer Bacon" w:date="2016-02-08T08:51:00Z">
            <w:rPr>
              <w:ins w:id="209" w:author="Jenifer Bacon" w:date="2016-02-08T08:47:00Z"/>
            </w:rPr>
          </w:rPrChange>
        </w:rPr>
        <w:pPrChange w:id="210" w:author="Jenifer Bacon" w:date="2016-02-08T08:52:00Z">
          <w:pPr>
            <w:pStyle w:val="ListParagraph"/>
            <w:numPr>
              <w:numId w:val="56"/>
            </w:numPr>
            <w:spacing w:before="0" w:after="160" w:line="259" w:lineRule="auto"/>
            <w:ind w:left="720"/>
          </w:pPr>
        </w:pPrChange>
      </w:pPr>
      <w:ins w:id="211" w:author="Jenifer Bacon" w:date="2016-02-08T08:47:00Z">
        <w:r w:rsidRPr="00C05412">
          <w:rPr>
            <w:rPrChange w:id="212" w:author="Jenifer Bacon" w:date="2016-02-08T08:51:00Z">
              <w:rPr/>
            </w:rPrChange>
          </w:rPr>
          <w:t xml:space="preserve">Under Global Settings change the “Power Management Mode” feature to: </w:t>
        </w:r>
      </w:ins>
    </w:p>
    <w:p w14:paraId="3BD0226B" w14:textId="77777777" w:rsidR="00C05412" w:rsidRPr="00C05412" w:rsidRDefault="00C05412">
      <w:pPr>
        <w:pStyle w:val="Numbers"/>
        <w:rPr>
          <w:ins w:id="213" w:author="Jenifer Bacon" w:date="2016-02-08T08:47:00Z"/>
          <w:rPrChange w:id="214" w:author="Jenifer Bacon" w:date="2016-02-08T08:51:00Z">
            <w:rPr>
              <w:ins w:id="215" w:author="Jenifer Bacon" w:date="2016-02-08T08:47:00Z"/>
            </w:rPr>
          </w:rPrChange>
        </w:rPr>
        <w:pPrChange w:id="216" w:author="Jenifer Bacon" w:date="2016-02-08T08:52:00Z">
          <w:pPr>
            <w:pStyle w:val="ListParagraph"/>
          </w:pPr>
        </w:pPrChange>
      </w:pPr>
      <w:ins w:id="217" w:author="Jenifer Bacon" w:date="2016-02-08T08:47:00Z">
        <w:r w:rsidRPr="00C05412">
          <w:rPr>
            <w:rPrChange w:id="218" w:author="Jenifer Bacon" w:date="2016-02-08T08:51:00Z">
              <w:rPr/>
            </w:rPrChange>
          </w:rPr>
          <w:t>“Prefer Maximum Performance”</w:t>
        </w:r>
      </w:ins>
    </w:p>
    <w:p w14:paraId="3AC53F1C" w14:textId="77777777" w:rsidR="00C05412" w:rsidRPr="00C05412" w:rsidRDefault="00C05412">
      <w:pPr>
        <w:pStyle w:val="Numbers"/>
        <w:rPr>
          <w:ins w:id="219" w:author="Jenifer Bacon" w:date="2016-02-08T08:47:00Z"/>
          <w:rPrChange w:id="220" w:author="Jenifer Bacon" w:date="2016-02-08T08:51:00Z">
            <w:rPr>
              <w:ins w:id="221" w:author="Jenifer Bacon" w:date="2016-02-08T08:47:00Z"/>
            </w:rPr>
          </w:rPrChange>
        </w:rPr>
        <w:pPrChange w:id="222" w:author="Jenifer Bacon" w:date="2016-02-08T08:52:00Z">
          <w:pPr>
            <w:pStyle w:val="ListParagraph"/>
            <w:numPr>
              <w:numId w:val="56"/>
            </w:numPr>
            <w:spacing w:before="0" w:after="160" w:line="259" w:lineRule="auto"/>
            <w:ind w:left="720"/>
          </w:pPr>
        </w:pPrChange>
      </w:pPr>
      <w:ins w:id="223" w:author="Jenifer Bacon" w:date="2016-02-08T08:47:00Z">
        <w:r w:rsidRPr="00C05412">
          <w:rPr>
            <w:rPrChange w:id="224" w:author="Jenifer Bacon" w:date="2016-02-08T08:51:00Z">
              <w:rPr/>
            </w:rPrChange>
          </w:rPr>
          <w:t>If there is only one monitor on the machine, change the “Multi-display/mixed-GPU acceleration” feature to:</w:t>
        </w:r>
      </w:ins>
    </w:p>
    <w:p w14:paraId="3C12DFA7" w14:textId="77777777" w:rsidR="00C05412" w:rsidRPr="00C05412" w:rsidRDefault="00C05412">
      <w:pPr>
        <w:pStyle w:val="Numbers"/>
        <w:rPr>
          <w:ins w:id="225" w:author="Jenifer Bacon" w:date="2016-02-08T08:47:00Z"/>
          <w:rPrChange w:id="226" w:author="Jenifer Bacon" w:date="2016-02-08T08:51:00Z">
            <w:rPr>
              <w:ins w:id="227" w:author="Jenifer Bacon" w:date="2016-02-08T08:47:00Z"/>
            </w:rPr>
          </w:rPrChange>
        </w:rPr>
        <w:pPrChange w:id="228" w:author="Jenifer Bacon" w:date="2016-02-08T08:52:00Z">
          <w:pPr>
            <w:pStyle w:val="ListParagraph"/>
          </w:pPr>
        </w:pPrChange>
      </w:pPr>
      <w:ins w:id="229" w:author="Jenifer Bacon" w:date="2016-02-08T08:47:00Z">
        <w:r w:rsidRPr="00C05412">
          <w:rPr>
            <w:rPrChange w:id="230" w:author="Jenifer Bacon" w:date="2016-02-08T08:51:00Z">
              <w:rPr/>
            </w:rPrChange>
          </w:rPr>
          <w:t>“Single display performance mode”</w:t>
        </w:r>
      </w:ins>
    </w:p>
    <w:p w14:paraId="0F01A1A6" w14:textId="3C041D6F" w:rsidR="00C05412" w:rsidRDefault="00C05412">
      <w:pPr>
        <w:pStyle w:val="Numbers"/>
        <w:rPr>
          <w:ins w:id="231" w:author="Jenifer Bacon" w:date="2016-02-08T08:55:00Z"/>
        </w:rPr>
        <w:pPrChange w:id="232" w:author="Jenifer Bacon" w:date="2016-02-08T08:55:00Z">
          <w:pPr/>
        </w:pPrChange>
      </w:pPr>
      <w:ins w:id="233" w:author="Jenifer Bacon" w:date="2016-02-08T08:47:00Z">
        <w:r w:rsidRPr="00C05412">
          <w:t>Press Apply</w:t>
        </w:r>
      </w:ins>
      <w:ins w:id="234" w:author="Jenifer Bacon" w:date="2016-02-08T08:55:00Z">
        <w:r>
          <w:t xml:space="preserve"> </w:t>
        </w:r>
      </w:ins>
    </w:p>
    <w:p w14:paraId="04EA0804" w14:textId="77777777" w:rsidR="00C05412" w:rsidRPr="00C05412" w:rsidRDefault="00C05412">
      <w:pPr>
        <w:rPr>
          <w:ins w:id="235" w:author="Jenifer Bacon" w:date="2016-02-08T08:47:00Z"/>
        </w:rPr>
      </w:pPr>
    </w:p>
    <w:p w14:paraId="4CA30517" w14:textId="0EADA0C1" w:rsidR="00C05412" w:rsidRDefault="00C05412">
      <w:pPr>
        <w:pStyle w:val="Heading2"/>
        <w:rPr>
          <w:ins w:id="236" w:author="Jenifer Bacon" w:date="2016-02-08T08:55:00Z"/>
        </w:rPr>
        <w:pPrChange w:id="237" w:author="Jenifer Bacon" w:date="2016-02-08T08:48:00Z">
          <w:pPr/>
        </w:pPrChange>
      </w:pPr>
      <w:bookmarkStart w:id="238" w:name="_How_To_Best"/>
      <w:bookmarkEnd w:id="238"/>
      <w:ins w:id="239" w:author="Jenifer Bacon" w:date="2016-02-08T08:47:00Z">
        <w:r>
          <w:t>How To Best Run SynGlyphX Software On NVidia Quadro GPUs</w:t>
        </w:r>
      </w:ins>
    </w:p>
    <w:p w14:paraId="25072E81" w14:textId="77777777" w:rsidR="00C05412" w:rsidRPr="00C05412" w:rsidRDefault="00C05412">
      <w:pPr>
        <w:pStyle w:val="Numbers"/>
        <w:numPr>
          <w:ilvl w:val="0"/>
          <w:numId w:val="60"/>
        </w:numPr>
        <w:rPr>
          <w:ins w:id="240" w:author="Jenifer Bacon" w:date="2016-02-08T08:47:00Z"/>
          <w:rPrChange w:id="241" w:author="Jenifer Bacon" w:date="2016-02-08T08:54:00Z">
            <w:rPr>
              <w:ins w:id="242" w:author="Jenifer Bacon" w:date="2016-02-08T08:47:00Z"/>
            </w:rPr>
          </w:rPrChange>
        </w:rPr>
        <w:pPrChange w:id="243" w:author="Jenifer Bacon" w:date="2016-02-08T08:55:00Z">
          <w:pPr>
            <w:pStyle w:val="ListParagraph"/>
            <w:numPr>
              <w:numId w:val="57"/>
            </w:numPr>
            <w:spacing w:before="0" w:after="160" w:line="259" w:lineRule="auto"/>
            <w:ind w:left="720"/>
          </w:pPr>
        </w:pPrChange>
      </w:pPr>
      <w:ins w:id="244" w:author="Jenifer Bacon" w:date="2016-02-08T08:47:00Z">
        <w:r w:rsidRPr="00C05412">
          <w:rPr>
            <w:rPrChange w:id="245" w:author="Jenifer Bacon" w:date="2016-02-08T08:54:00Z">
              <w:rPr/>
            </w:rPrChange>
          </w:rPr>
          <w:t>Go into the NVidia Control Panel.</w:t>
        </w:r>
      </w:ins>
    </w:p>
    <w:p w14:paraId="1F8FDAF7" w14:textId="77777777" w:rsidR="00C05412" w:rsidRPr="00C05412" w:rsidRDefault="00C05412">
      <w:pPr>
        <w:pStyle w:val="Numbers"/>
        <w:numPr>
          <w:ilvl w:val="0"/>
          <w:numId w:val="60"/>
        </w:numPr>
        <w:rPr>
          <w:ins w:id="246" w:author="Jenifer Bacon" w:date="2016-02-08T08:47:00Z"/>
          <w:rPrChange w:id="247" w:author="Jenifer Bacon" w:date="2016-02-08T08:54:00Z">
            <w:rPr>
              <w:ins w:id="248" w:author="Jenifer Bacon" w:date="2016-02-08T08:47:00Z"/>
            </w:rPr>
          </w:rPrChange>
        </w:rPr>
        <w:pPrChange w:id="249" w:author="Jenifer Bacon" w:date="2016-02-08T08:55:00Z">
          <w:pPr>
            <w:pStyle w:val="ListParagraph"/>
            <w:numPr>
              <w:numId w:val="57"/>
            </w:numPr>
            <w:spacing w:before="0" w:after="160" w:line="259" w:lineRule="auto"/>
            <w:ind w:left="720"/>
          </w:pPr>
        </w:pPrChange>
      </w:pPr>
      <w:ins w:id="250" w:author="Jenifer Bacon" w:date="2016-02-08T08:47:00Z">
        <w:r w:rsidRPr="00C05412">
          <w:rPr>
            <w:rPrChange w:id="251" w:author="Jenifer Bacon" w:date="2016-02-08T08:54:00Z">
              <w:rPr/>
            </w:rPrChange>
          </w:rPr>
          <w:t>Select Manage 3D Settings.</w:t>
        </w:r>
      </w:ins>
    </w:p>
    <w:p w14:paraId="6CCFEFDF" w14:textId="77777777" w:rsidR="00C05412" w:rsidRPr="00C05412" w:rsidRDefault="00C05412">
      <w:pPr>
        <w:pStyle w:val="Numbers"/>
        <w:numPr>
          <w:ilvl w:val="0"/>
          <w:numId w:val="60"/>
        </w:numPr>
        <w:rPr>
          <w:ins w:id="252" w:author="Jenifer Bacon" w:date="2016-02-08T08:47:00Z"/>
          <w:rPrChange w:id="253" w:author="Jenifer Bacon" w:date="2016-02-08T08:54:00Z">
            <w:rPr>
              <w:ins w:id="254" w:author="Jenifer Bacon" w:date="2016-02-08T08:47:00Z"/>
            </w:rPr>
          </w:rPrChange>
        </w:rPr>
        <w:pPrChange w:id="255" w:author="Jenifer Bacon" w:date="2016-02-08T08:55:00Z">
          <w:pPr>
            <w:pStyle w:val="ListParagraph"/>
            <w:numPr>
              <w:numId w:val="57"/>
            </w:numPr>
            <w:spacing w:before="0" w:after="160" w:line="259" w:lineRule="auto"/>
            <w:ind w:left="720"/>
          </w:pPr>
        </w:pPrChange>
      </w:pPr>
      <w:ins w:id="256" w:author="Jenifer Bacon" w:date="2016-02-08T08:47:00Z">
        <w:r w:rsidRPr="00C05412">
          <w:rPr>
            <w:rPrChange w:id="257" w:author="Jenifer Bacon" w:date="2016-02-08T08:54:00Z">
              <w:rPr/>
            </w:rPrChange>
          </w:rPr>
          <w:t>Under Global Presets change the combo box to:</w:t>
        </w:r>
      </w:ins>
    </w:p>
    <w:p w14:paraId="00323C6C" w14:textId="77777777" w:rsidR="00C05412" w:rsidRPr="00C05412" w:rsidRDefault="00C05412">
      <w:pPr>
        <w:pStyle w:val="Numbers"/>
        <w:numPr>
          <w:ilvl w:val="0"/>
          <w:numId w:val="0"/>
        </w:numPr>
        <w:rPr>
          <w:ins w:id="258" w:author="Jenifer Bacon" w:date="2016-02-08T08:47:00Z"/>
          <w:rPrChange w:id="259" w:author="Jenifer Bacon" w:date="2016-02-08T08:54:00Z">
            <w:rPr>
              <w:ins w:id="260" w:author="Jenifer Bacon" w:date="2016-02-08T08:47:00Z"/>
            </w:rPr>
          </w:rPrChange>
        </w:rPr>
        <w:pPrChange w:id="261" w:author="Jenifer Bacon" w:date="2016-02-08T08:55:00Z">
          <w:pPr>
            <w:pStyle w:val="ListParagraph"/>
          </w:pPr>
        </w:pPrChange>
      </w:pPr>
      <w:ins w:id="262" w:author="Jenifer Bacon" w:date="2016-02-08T08:47:00Z">
        <w:r w:rsidRPr="00C05412">
          <w:rPr>
            <w:rPrChange w:id="263" w:author="Jenifer Bacon" w:date="2016-02-08T08:54:00Z">
              <w:rPr/>
            </w:rPrChange>
          </w:rPr>
          <w:t>“Base Profile”</w:t>
        </w:r>
      </w:ins>
    </w:p>
    <w:p w14:paraId="224498D5" w14:textId="77777777" w:rsidR="00C05412" w:rsidRPr="00C05412" w:rsidRDefault="00C05412">
      <w:pPr>
        <w:pStyle w:val="Numbers"/>
        <w:numPr>
          <w:ilvl w:val="0"/>
          <w:numId w:val="60"/>
        </w:numPr>
        <w:rPr>
          <w:ins w:id="264" w:author="Jenifer Bacon" w:date="2016-02-08T08:47:00Z"/>
          <w:rPrChange w:id="265" w:author="Jenifer Bacon" w:date="2016-02-08T08:54:00Z">
            <w:rPr>
              <w:ins w:id="266" w:author="Jenifer Bacon" w:date="2016-02-08T08:47:00Z"/>
            </w:rPr>
          </w:rPrChange>
        </w:rPr>
        <w:pPrChange w:id="267" w:author="Jenifer Bacon" w:date="2016-02-08T08:55:00Z">
          <w:pPr>
            <w:pStyle w:val="ListParagraph"/>
            <w:numPr>
              <w:numId w:val="57"/>
            </w:numPr>
            <w:spacing w:before="0" w:after="160" w:line="259" w:lineRule="auto"/>
            <w:ind w:left="720"/>
          </w:pPr>
        </w:pPrChange>
      </w:pPr>
      <w:ins w:id="268" w:author="Jenifer Bacon" w:date="2016-02-08T08:47:00Z">
        <w:r w:rsidRPr="00C05412">
          <w:rPr>
            <w:rPrChange w:id="269" w:author="Jenifer Bacon" w:date="2016-02-08T08:54:00Z">
              <w:rPr/>
            </w:rPrChange>
          </w:rPr>
          <w:t>If there is only one monitor on the machine, change the “Multi-display/mixed-GPU acceleration” feature to:</w:t>
        </w:r>
      </w:ins>
    </w:p>
    <w:p w14:paraId="3CA7F38E" w14:textId="77777777" w:rsidR="00C05412" w:rsidRPr="00C05412" w:rsidRDefault="00C05412">
      <w:pPr>
        <w:pStyle w:val="Numbers"/>
        <w:numPr>
          <w:ilvl w:val="0"/>
          <w:numId w:val="60"/>
        </w:numPr>
        <w:rPr>
          <w:ins w:id="270" w:author="Jenifer Bacon" w:date="2016-02-08T08:47:00Z"/>
          <w:rPrChange w:id="271" w:author="Jenifer Bacon" w:date="2016-02-08T08:54:00Z">
            <w:rPr>
              <w:ins w:id="272" w:author="Jenifer Bacon" w:date="2016-02-08T08:47:00Z"/>
            </w:rPr>
          </w:rPrChange>
        </w:rPr>
        <w:pPrChange w:id="273" w:author="Jenifer Bacon" w:date="2016-02-08T08:55:00Z">
          <w:pPr>
            <w:pStyle w:val="ListParagraph"/>
          </w:pPr>
        </w:pPrChange>
      </w:pPr>
      <w:ins w:id="274" w:author="Jenifer Bacon" w:date="2016-02-08T08:47:00Z">
        <w:r w:rsidRPr="00C05412">
          <w:rPr>
            <w:rPrChange w:id="275" w:author="Jenifer Bacon" w:date="2016-02-08T08:54:00Z">
              <w:rPr/>
            </w:rPrChange>
          </w:rPr>
          <w:t>“Single display performance mode”</w:t>
        </w:r>
      </w:ins>
    </w:p>
    <w:p w14:paraId="12375E17" w14:textId="77777777" w:rsidR="00C05412" w:rsidRPr="00C05412" w:rsidRDefault="00C05412">
      <w:pPr>
        <w:pStyle w:val="Numbers"/>
        <w:numPr>
          <w:ilvl w:val="0"/>
          <w:numId w:val="60"/>
        </w:numPr>
        <w:rPr>
          <w:ins w:id="276" w:author="Jenifer Bacon" w:date="2016-02-08T08:47:00Z"/>
          <w:rPrChange w:id="277" w:author="Jenifer Bacon" w:date="2016-02-08T08:54:00Z">
            <w:rPr>
              <w:ins w:id="278" w:author="Jenifer Bacon" w:date="2016-02-08T08:47:00Z"/>
            </w:rPr>
          </w:rPrChange>
        </w:rPr>
        <w:pPrChange w:id="279" w:author="Jenifer Bacon" w:date="2016-02-08T08:55:00Z">
          <w:pPr>
            <w:pStyle w:val="ListParagraph"/>
            <w:numPr>
              <w:numId w:val="57"/>
            </w:numPr>
            <w:spacing w:before="0" w:after="160" w:line="259" w:lineRule="auto"/>
            <w:ind w:left="720"/>
          </w:pPr>
        </w:pPrChange>
      </w:pPr>
      <w:ins w:id="280" w:author="Jenifer Bacon" w:date="2016-02-08T08:47:00Z">
        <w:r w:rsidRPr="00C05412">
          <w:rPr>
            <w:rPrChange w:id="281" w:author="Jenifer Bacon" w:date="2016-02-08T08:54:00Z">
              <w:rPr/>
            </w:rPrChange>
          </w:rPr>
          <w:t>Press Apply if the “Multi-display/mixed-GPU acceleration” feature was changed.</w:t>
        </w:r>
      </w:ins>
    </w:p>
    <w:p w14:paraId="7121411D" w14:textId="77777777" w:rsidR="00C05412" w:rsidRPr="00C05412" w:rsidRDefault="00C05412">
      <w:pPr>
        <w:pStyle w:val="Numbers"/>
        <w:numPr>
          <w:ilvl w:val="0"/>
          <w:numId w:val="60"/>
        </w:numPr>
        <w:rPr>
          <w:ins w:id="282" w:author="Jenifer Bacon" w:date="2016-02-08T08:47:00Z"/>
          <w:rPrChange w:id="283" w:author="Jenifer Bacon" w:date="2016-02-08T08:54:00Z">
            <w:rPr>
              <w:ins w:id="284" w:author="Jenifer Bacon" w:date="2016-02-08T08:47:00Z"/>
            </w:rPr>
          </w:rPrChange>
        </w:rPr>
        <w:pPrChange w:id="285" w:author="Jenifer Bacon" w:date="2016-02-08T08:55:00Z">
          <w:pPr>
            <w:pStyle w:val="ListParagraph"/>
            <w:numPr>
              <w:numId w:val="57"/>
            </w:numPr>
            <w:spacing w:before="0" w:after="160" w:line="259" w:lineRule="auto"/>
            <w:ind w:left="720"/>
          </w:pPr>
        </w:pPrChange>
      </w:pPr>
      <w:ins w:id="286" w:author="Jenifer Bacon" w:date="2016-02-08T08:47:00Z">
        <w:r w:rsidRPr="00C05412">
          <w:rPr>
            <w:rPrChange w:id="287" w:author="Jenifer Bacon" w:date="2016-02-08T08:54:00Z">
              <w:rPr/>
            </w:rPrChange>
          </w:rPr>
          <w:t>Under Global Presets change the combo box to:</w:t>
        </w:r>
      </w:ins>
    </w:p>
    <w:p w14:paraId="23CBEE8C" w14:textId="77777777" w:rsidR="00C05412" w:rsidRPr="00C05412" w:rsidRDefault="00C05412">
      <w:pPr>
        <w:pStyle w:val="Numbers"/>
        <w:numPr>
          <w:ilvl w:val="0"/>
          <w:numId w:val="60"/>
        </w:numPr>
        <w:rPr>
          <w:ins w:id="288" w:author="Jenifer Bacon" w:date="2016-02-08T08:47:00Z"/>
          <w:rPrChange w:id="289" w:author="Jenifer Bacon" w:date="2016-02-08T08:54:00Z">
            <w:rPr>
              <w:ins w:id="290" w:author="Jenifer Bacon" w:date="2016-02-08T08:47:00Z"/>
            </w:rPr>
          </w:rPrChange>
        </w:rPr>
        <w:pPrChange w:id="291" w:author="Jenifer Bacon" w:date="2016-02-08T08:55:00Z">
          <w:pPr>
            <w:pStyle w:val="ListParagraph"/>
          </w:pPr>
        </w:pPrChange>
      </w:pPr>
      <w:ins w:id="292" w:author="Jenifer Bacon" w:date="2016-02-08T08:47:00Z">
        <w:r w:rsidRPr="00C05412">
          <w:rPr>
            <w:rPrChange w:id="293" w:author="Jenifer Bacon" w:date="2016-02-08T08:54:00Z">
              <w:rPr/>
            </w:rPrChange>
          </w:rPr>
          <w:t>“Workstation App – Dynamic Streaming”</w:t>
        </w:r>
      </w:ins>
    </w:p>
    <w:p w14:paraId="618B31D2" w14:textId="77777777" w:rsidR="00C05412" w:rsidRPr="00C05412" w:rsidRDefault="00C05412">
      <w:pPr>
        <w:pStyle w:val="Numbers"/>
        <w:numPr>
          <w:ilvl w:val="0"/>
          <w:numId w:val="60"/>
        </w:numPr>
        <w:rPr>
          <w:ins w:id="294" w:author="Jenifer Bacon" w:date="2016-02-08T08:47:00Z"/>
          <w:rPrChange w:id="295" w:author="Jenifer Bacon" w:date="2016-02-08T08:54:00Z">
            <w:rPr>
              <w:ins w:id="296" w:author="Jenifer Bacon" w:date="2016-02-08T08:47:00Z"/>
            </w:rPr>
          </w:rPrChange>
        </w:rPr>
        <w:pPrChange w:id="297" w:author="Jenifer Bacon" w:date="2016-02-08T08:55:00Z">
          <w:pPr>
            <w:pStyle w:val="ListParagraph"/>
            <w:numPr>
              <w:numId w:val="57"/>
            </w:numPr>
            <w:spacing w:before="0" w:after="160" w:line="259" w:lineRule="auto"/>
            <w:ind w:left="720"/>
          </w:pPr>
        </w:pPrChange>
      </w:pPr>
      <w:ins w:id="298" w:author="Jenifer Bacon" w:date="2016-02-08T08:47:00Z">
        <w:r w:rsidRPr="00C05412">
          <w:rPr>
            <w:rPrChange w:id="299" w:author="Jenifer Bacon" w:date="2016-02-08T08:54:00Z">
              <w:rPr/>
            </w:rPrChange>
          </w:rPr>
          <w:t xml:space="preserve">Change the “Power Management Mode” feature to: </w:t>
        </w:r>
      </w:ins>
    </w:p>
    <w:p w14:paraId="340331A3" w14:textId="77777777" w:rsidR="00C05412" w:rsidRPr="00C05412" w:rsidRDefault="00C05412">
      <w:pPr>
        <w:pStyle w:val="Numbers"/>
        <w:numPr>
          <w:ilvl w:val="0"/>
          <w:numId w:val="60"/>
        </w:numPr>
        <w:rPr>
          <w:ins w:id="300" w:author="Jenifer Bacon" w:date="2016-02-08T08:47:00Z"/>
          <w:rPrChange w:id="301" w:author="Jenifer Bacon" w:date="2016-02-08T08:54:00Z">
            <w:rPr>
              <w:ins w:id="302" w:author="Jenifer Bacon" w:date="2016-02-08T08:47:00Z"/>
            </w:rPr>
          </w:rPrChange>
        </w:rPr>
        <w:pPrChange w:id="303" w:author="Jenifer Bacon" w:date="2016-02-08T08:55:00Z">
          <w:pPr>
            <w:pStyle w:val="ListParagraph"/>
          </w:pPr>
        </w:pPrChange>
      </w:pPr>
      <w:ins w:id="304" w:author="Jenifer Bacon" w:date="2016-02-08T08:47:00Z">
        <w:r w:rsidRPr="00C05412">
          <w:rPr>
            <w:rPrChange w:id="305" w:author="Jenifer Bacon" w:date="2016-02-08T08:54:00Z">
              <w:rPr/>
            </w:rPrChange>
          </w:rPr>
          <w:t>“Prefer Maximum Performance”</w:t>
        </w:r>
      </w:ins>
    </w:p>
    <w:p w14:paraId="799406B7" w14:textId="77777777" w:rsidR="00C05412" w:rsidRPr="00C05412" w:rsidRDefault="00C05412">
      <w:pPr>
        <w:pStyle w:val="Numbers"/>
        <w:numPr>
          <w:ilvl w:val="0"/>
          <w:numId w:val="60"/>
        </w:numPr>
        <w:rPr>
          <w:ins w:id="306" w:author="Jenifer Bacon" w:date="2016-02-08T08:47:00Z"/>
          <w:rPrChange w:id="307" w:author="Jenifer Bacon" w:date="2016-02-08T08:54:00Z">
            <w:rPr>
              <w:ins w:id="308" w:author="Jenifer Bacon" w:date="2016-02-08T08:47:00Z"/>
            </w:rPr>
          </w:rPrChange>
        </w:rPr>
        <w:pPrChange w:id="309" w:author="Jenifer Bacon" w:date="2016-02-08T08:55:00Z">
          <w:pPr>
            <w:pStyle w:val="ListParagraph"/>
            <w:numPr>
              <w:numId w:val="57"/>
            </w:numPr>
            <w:spacing w:before="0" w:after="160" w:line="259" w:lineRule="auto"/>
            <w:ind w:left="720"/>
          </w:pPr>
        </w:pPrChange>
      </w:pPr>
      <w:ins w:id="310" w:author="Jenifer Bacon" w:date="2016-02-08T08:47:00Z">
        <w:r w:rsidRPr="00C05412">
          <w:rPr>
            <w:rPrChange w:id="311" w:author="Jenifer Bacon" w:date="2016-02-08T08:54:00Z">
              <w:rPr/>
            </w:rPrChange>
          </w:rPr>
          <w:t>Press Apply.</w:t>
        </w:r>
      </w:ins>
    </w:p>
    <w:p w14:paraId="3ED285C7" w14:textId="77777777" w:rsidR="00C05412" w:rsidRPr="00C05412" w:rsidRDefault="00C05412">
      <w:pPr>
        <w:pStyle w:val="Numbers"/>
        <w:numPr>
          <w:ilvl w:val="0"/>
          <w:numId w:val="60"/>
        </w:numPr>
        <w:rPr>
          <w:ins w:id="312" w:author="Jenifer Bacon" w:date="2016-02-08T08:47:00Z"/>
          <w:rPrChange w:id="313" w:author="Jenifer Bacon" w:date="2016-02-08T08:54:00Z">
            <w:rPr>
              <w:ins w:id="314" w:author="Jenifer Bacon" w:date="2016-02-08T08:47:00Z"/>
            </w:rPr>
          </w:rPrChange>
        </w:rPr>
        <w:pPrChange w:id="315" w:author="Jenifer Bacon" w:date="2016-02-08T08:55:00Z">
          <w:pPr>
            <w:pStyle w:val="ListParagraph"/>
            <w:numPr>
              <w:numId w:val="57"/>
            </w:numPr>
            <w:spacing w:before="0" w:after="160" w:line="259" w:lineRule="auto"/>
            <w:ind w:left="720"/>
          </w:pPr>
        </w:pPrChange>
      </w:pPr>
      <w:ins w:id="316" w:author="Jenifer Bacon" w:date="2016-02-08T08:47:00Z">
        <w:r w:rsidRPr="00C05412">
          <w:rPr>
            <w:rPrChange w:id="317" w:author="Jenifer Bacon" w:date="2016-02-08T08:54:00Z">
              <w:rPr/>
            </w:rPrChange>
          </w:rPr>
          <w:t>If there is still a performance problem with the software, retry steps 6 – 8, but change the Global Presets to “3D App – Visual Simulation” or “3D App – Game Authoring”.</w:t>
        </w:r>
      </w:ins>
    </w:p>
    <w:p w14:paraId="5BC2284B" w14:textId="455890F1" w:rsidR="00C05412" w:rsidRDefault="00C05412">
      <w:pPr>
        <w:spacing w:after="0"/>
        <w:rPr>
          <w:ins w:id="318" w:author="Jenifer Bacon" w:date="2016-02-08T08:58:00Z"/>
          <w:rFonts w:ascii="Times New Roman" w:hAnsi="Times New Roman" w:cs="Times New Roman"/>
          <w:sz w:val="24"/>
          <w:szCs w:val="24"/>
        </w:rPr>
        <w:pPrChange w:id="319" w:author="Jenifer Bacon" w:date="2016-02-08T08:56:00Z">
          <w:pPr/>
        </w:pPrChange>
      </w:pPr>
    </w:p>
    <w:p w14:paraId="586B5140" w14:textId="77777777" w:rsidR="00543D73" w:rsidRDefault="00543D73">
      <w:pPr>
        <w:spacing w:after="0"/>
        <w:rPr>
          <w:ins w:id="320" w:author="Jenifer Bacon" w:date="2016-02-08T08:58:00Z"/>
          <w:rFonts w:ascii="Times New Roman" w:hAnsi="Times New Roman" w:cs="Times New Roman"/>
          <w:sz w:val="24"/>
          <w:szCs w:val="24"/>
        </w:rPr>
        <w:pPrChange w:id="321" w:author="Jenifer Bacon" w:date="2016-02-08T08:56:00Z">
          <w:pPr/>
        </w:pPrChange>
      </w:pPr>
    </w:p>
    <w:p w14:paraId="2818FC70" w14:textId="77777777" w:rsidR="00543D73" w:rsidRDefault="00543D73">
      <w:pPr>
        <w:spacing w:after="0"/>
        <w:rPr>
          <w:ins w:id="322" w:author="Jenifer Bacon" w:date="2016-02-08T08:58:00Z"/>
          <w:rFonts w:ascii="Times New Roman" w:hAnsi="Times New Roman" w:cs="Times New Roman"/>
          <w:sz w:val="24"/>
          <w:szCs w:val="24"/>
        </w:rPr>
        <w:pPrChange w:id="323" w:author="Jenifer Bacon" w:date="2016-02-08T08:56:00Z">
          <w:pPr/>
        </w:pPrChange>
      </w:pPr>
    </w:p>
    <w:p w14:paraId="619915A6" w14:textId="77777777" w:rsidR="00543D73" w:rsidRDefault="00543D73">
      <w:pPr>
        <w:spacing w:after="0"/>
        <w:rPr>
          <w:ins w:id="324" w:author="Jenifer Bacon" w:date="2016-02-08T08:58:00Z"/>
          <w:rFonts w:ascii="Times New Roman" w:hAnsi="Times New Roman" w:cs="Times New Roman"/>
          <w:sz w:val="24"/>
          <w:szCs w:val="24"/>
        </w:rPr>
        <w:pPrChange w:id="325" w:author="Jenifer Bacon" w:date="2016-02-08T08:56:00Z">
          <w:pPr/>
        </w:pPrChange>
      </w:pPr>
    </w:p>
    <w:p w14:paraId="48E06DA7" w14:textId="77777777" w:rsidR="00543D73" w:rsidRDefault="00543D73">
      <w:pPr>
        <w:spacing w:after="0"/>
        <w:rPr>
          <w:ins w:id="326" w:author="Jenifer Bacon" w:date="2016-02-08T08:58:00Z"/>
          <w:rFonts w:ascii="Times New Roman" w:hAnsi="Times New Roman" w:cs="Times New Roman"/>
          <w:sz w:val="24"/>
          <w:szCs w:val="24"/>
        </w:rPr>
        <w:pPrChange w:id="327" w:author="Jenifer Bacon" w:date="2016-02-08T08:56:00Z">
          <w:pPr/>
        </w:pPrChange>
      </w:pPr>
    </w:p>
    <w:p w14:paraId="64DB6C2B" w14:textId="77777777" w:rsidR="00543D73" w:rsidRDefault="00543D73">
      <w:pPr>
        <w:spacing w:after="0"/>
        <w:rPr>
          <w:ins w:id="328" w:author="Jenifer Bacon" w:date="2016-02-08T08:58:00Z"/>
          <w:rFonts w:ascii="Times New Roman" w:hAnsi="Times New Roman" w:cs="Times New Roman"/>
          <w:sz w:val="24"/>
          <w:szCs w:val="24"/>
        </w:rPr>
        <w:pPrChange w:id="329" w:author="Jenifer Bacon" w:date="2016-02-08T08:56:00Z">
          <w:pPr/>
        </w:pPrChange>
      </w:pPr>
    </w:p>
    <w:p w14:paraId="50D198EB" w14:textId="77777777" w:rsidR="00543D73" w:rsidRDefault="00543D73">
      <w:pPr>
        <w:spacing w:after="0"/>
        <w:rPr>
          <w:ins w:id="330" w:author="Jenifer Bacon" w:date="2016-02-08T08:58:00Z"/>
          <w:rFonts w:ascii="Times New Roman" w:hAnsi="Times New Roman" w:cs="Times New Roman"/>
          <w:sz w:val="24"/>
          <w:szCs w:val="24"/>
        </w:rPr>
        <w:pPrChange w:id="331" w:author="Jenifer Bacon" w:date="2016-02-08T08:56:00Z">
          <w:pPr/>
        </w:pPrChange>
      </w:pPr>
    </w:p>
    <w:p w14:paraId="13E44D69" w14:textId="77777777" w:rsidR="00543D73" w:rsidRPr="003F4B15" w:rsidRDefault="00543D73">
      <w:pPr>
        <w:spacing w:after="0"/>
        <w:rPr>
          <w:rFonts w:ascii="Times New Roman" w:hAnsi="Times New Roman" w:cs="Times New Roman"/>
          <w:sz w:val="24"/>
          <w:szCs w:val="24"/>
        </w:rPr>
        <w:pPrChange w:id="332" w:author="Jenifer Bacon" w:date="2016-02-08T08:56:00Z">
          <w:pPr/>
        </w:pPrChange>
      </w:pPr>
    </w:p>
    <w:sectPr w:rsidR="00543D73" w:rsidRPr="003F4B15" w:rsidSect="00BF5573">
      <w:headerReference w:type="default" r:id="rId67"/>
      <w:footerReference w:type="default" r:id="rId68"/>
      <w:pgSz w:w="12240" w:h="15840"/>
      <w:pgMar w:top="1440" w:right="1512" w:bottom="1440" w:left="1512" w:header="720" w:footer="720" w:gutter="0"/>
      <w:cols w:space="288"/>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Jenifer Bacon" w:date="2016-01-26T06:47:00Z" w:initials="JB">
    <w:p w14:paraId="3DE55BCA" w14:textId="22FF29E1" w:rsidR="00CF3FDE" w:rsidRDefault="00CF3FDE">
      <w:pPr>
        <w:pStyle w:val="CommentText"/>
      </w:pPr>
      <w:r>
        <w:rPr>
          <w:rStyle w:val="CommentReference"/>
        </w:rPr>
        <w:annotationRef/>
      </w:r>
    </w:p>
  </w:comment>
  <w:comment w:id="94" w:author="Pam Kadlubek" w:date="2016-01-25T10:45:00Z" w:initials="PK">
    <w:p w14:paraId="56CE84B1" w14:textId="4BC56898" w:rsidR="00CF3FDE" w:rsidRDefault="00CF3FDE">
      <w:pPr>
        <w:pStyle w:val="CommentText"/>
      </w:pPr>
      <w:r>
        <w:rPr>
          <w:rStyle w:val="CommentReference"/>
        </w:rPr>
        <w:annotationRef/>
      </w:r>
    </w:p>
  </w:comment>
  <w:comment w:id="95" w:author="Pam Kadlubek" w:date="2016-01-25T10:46:00Z" w:initials="PK">
    <w:p w14:paraId="16D51D4B" w14:textId="0CF2F2AA" w:rsidR="00CF3FDE" w:rsidRPr="009B1F69" w:rsidRDefault="00CF3FDE">
      <w:pPr>
        <w:pStyle w:val="CommentText"/>
      </w:pPr>
      <w:r>
        <w:rPr>
          <w:rStyle w:val="CommentReference"/>
        </w:rPr>
        <w:annotationRef/>
      </w:r>
      <w:r>
        <w:t xml:space="preserve">In first line of graphic last comment is missing the words “be in a”  It should read:  Data needs to </w:t>
      </w:r>
      <w:r w:rsidRPr="009B1F69">
        <w:rPr>
          <w:b/>
        </w:rPr>
        <w:t>be in a</w:t>
      </w:r>
      <w:r>
        <w:t xml:space="preserve"> .csv or…</w:t>
      </w:r>
    </w:p>
  </w:comment>
  <w:comment w:id="158" w:author="Pam Kadlubek" w:date="2016-01-25T11:16:00Z" w:initials="PK">
    <w:p w14:paraId="33C676B7" w14:textId="73EB2FED" w:rsidR="00CF3FDE" w:rsidRDefault="00CF3FDE">
      <w:pPr>
        <w:pStyle w:val="CommentText"/>
      </w:pPr>
      <w:r>
        <w:rPr>
          <w:rStyle w:val="CommentReference"/>
        </w:rPr>
        <w:annotationRef/>
      </w:r>
      <w:r>
        <w:t>This comment looks like it may be out of place.  Is this really a navigation command?</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CE84B1" w15:done="0"/>
  <w15:commentEx w15:paraId="16D51D4B" w15:done="0"/>
  <w15:commentEx w15:paraId="33C676B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71E82BA" w14:textId="77777777" w:rsidR="00CF3FDE" w:rsidRDefault="00CF3FDE" w:rsidP="00D01B38">
      <w:r>
        <w:separator/>
      </w:r>
    </w:p>
  </w:endnote>
  <w:endnote w:type="continuationSeparator" w:id="0">
    <w:p w14:paraId="5FCA4F20" w14:textId="77777777" w:rsidR="00CF3FDE" w:rsidRDefault="00CF3FDE" w:rsidP="00D01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Franklin Gothic Std Condensed">
    <w:panose1 w:val="020B0806030702030204"/>
    <w:charset w:val="00"/>
    <w:family w:val="auto"/>
    <w:pitch w:val="variable"/>
    <w:sig w:usb0="800000AF" w:usb1="4000204A"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Gill Sans MT">
    <w:panose1 w:val="020B0502020104020203"/>
    <w:charset w:val="00"/>
    <w:family w:val="auto"/>
    <w:pitch w:val="variable"/>
    <w:sig w:usb0="00000003" w:usb1="00000000" w:usb2="00000000" w:usb3="00000000" w:csb0="00000003" w:csb1="00000000"/>
  </w:font>
  <w:font w:name="Franklin Gothic Medium">
    <w:panose1 w:val="020B0603020102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D5ED66" w14:textId="106E0217" w:rsidR="00CF3FDE" w:rsidRPr="006A306F" w:rsidRDefault="00CF3FDE" w:rsidP="005F0A69">
    <w:pPr>
      <w:pStyle w:val="Footer"/>
      <w:jc w:val="center"/>
    </w:pPr>
    <w:r w:rsidRPr="006A306F">
      <w:t xml:space="preserve">Page </w:t>
    </w:r>
    <w:r w:rsidRPr="006A306F">
      <w:fldChar w:fldCharType="begin"/>
    </w:r>
    <w:r w:rsidRPr="006A306F">
      <w:instrText xml:space="preserve"> PAGE </w:instrText>
    </w:r>
    <w:r w:rsidRPr="006A306F">
      <w:fldChar w:fldCharType="separate"/>
    </w:r>
    <w:r w:rsidR="000F1212">
      <w:rPr>
        <w:noProof/>
      </w:rPr>
      <w:t>3</w:t>
    </w:r>
    <w:r w:rsidRPr="006A306F">
      <w:fldChar w:fldCharType="end"/>
    </w:r>
    <w:r w:rsidRPr="006A306F">
      <w:rPr>
        <w:rFonts w:ascii="Times New Roman" w:hAnsi="Times New Roman"/>
      </w:rPr>
      <w:tab/>
    </w:r>
    <w:r w:rsidRPr="007D3EBB">
      <w:rPr>
        <w:sz w:val="18"/>
        <w:szCs w:val="18"/>
      </w:rPr>
      <w:t xml:space="preserve">TRANSFORM DATA TO KNOWLEDGE. </w:t>
    </w:r>
    <w:r w:rsidRPr="007D3EBB">
      <w:rPr>
        <w:b/>
        <w:color w:val="000000" w:themeColor="text1"/>
        <w:sz w:val="18"/>
        <w:szCs w:val="18"/>
      </w:rPr>
      <w:t>FASTER</w:t>
    </w:r>
    <w:r w:rsidRPr="007D3EBB">
      <w:rPr>
        <w:rFonts w:ascii="Times New Roman" w:hAnsi="Times New Roman"/>
        <w:b/>
        <w:color w:val="000000" w:themeColor="text1"/>
        <w:sz w:val="18"/>
        <w:szCs w:val="18"/>
      </w:rPr>
      <w:t>.</w:t>
    </w:r>
    <w:r w:rsidRPr="006A306F">
      <w:rPr>
        <w:rFonts w:ascii="Times New Roman" w:hAnsi="Times New Roman"/>
      </w:rPr>
      <w:tab/>
    </w:r>
    <w:fldSimple w:instr=" DATE ">
      <w:ins w:id="333" w:author="Jenifer Bacon" w:date="2016-02-08T09:18:00Z">
        <w:r w:rsidR="000F1212">
          <w:rPr>
            <w:noProof/>
          </w:rPr>
          <w:t>2/8/16</w:t>
        </w:r>
      </w:ins>
      <w:del w:id="334" w:author="Jenifer Bacon" w:date="2016-01-26T06:47:00Z">
        <w:r w:rsidDel="009C1FEC">
          <w:rPr>
            <w:noProof/>
          </w:rPr>
          <w:delText>1/25/2016</w:delText>
        </w:r>
      </w:del>
    </w:fldSimple>
  </w:p>
  <w:p w14:paraId="5301299C" w14:textId="77777777" w:rsidR="00CF3FDE" w:rsidRDefault="00CF3FD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332828" w14:textId="77777777" w:rsidR="00CF3FDE" w:rsidRDefault="00CF3FDE" w:rsidP="00D01B38">
      <w:r>
        <w:separator/>
      </w:r>
    </w:p>
  </w:footnote>
  <w:footnote w:type="continuationSeparator" w:id="0">
    <w:p w14:paraId="1E2122F3" w14:textId="77777777" w:rsidR="00CF3FDE" w:rsidRDefault="00CF3FDE" w:rsidP="00D01B3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716"/>
    </w:tblGrid>
    <w:tr w:rsidR="00CF3FDE" w14:paraId="12EB5ED6" w14:textId="77777777" w:rsidTr="005F0A69">
      <w:tc>
        <w:tcPr>
          <w:tcW w:w="4716" w:type="dxa"/>
        </w:tcPr>
        <w:p w14:paraId="38274180" w14:textId="77777777" w:rsidR="00CF3FDE" w:rsidRDefault="00CF3FDE" w:rsidP="005F0A69">
          <w:pPr>
            <w:pStyle w:val="Header"/>
            <w:jc w:val="right"/>
          </w:pPr>
          <w:r>
            <w:rPr>
              <w:noProof/>
            </w:rPr>
            <w:drawing>
              <wp:inline distT="0" distB="0" distL="0" distR="0" wp14:anchorId="6100DDAC" wp14:editId="7944F190">
                <wp:extent cx="2846070" cy="546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GlyphX_tm_logo_sm.png"/>
                        <pic:cNvPicPr/>
                      </pic:nvPicPr>
                      <pic:blipFill>
                        <a:blip r:embed="rId1">
                          <a:extLst>
                            <a:ext uri="{28A0092B-C50C-407E-A947-70E740481C1C}">
                              <a14:useLocalDpi xmlns:a14="http://schemas.microsoft.com/office/drawing/2010/main" val="0"/>
                            </a:ext>
                          </a:extLst>
                        </a:blip>
                        <a:stretch>
                          <a:fillRect/>
                        </a:stretch>
                      </pic:blipFill>
                      <pic:spPr>
                        <a:xfrm>
                          <a:off x="0" y="0"/>
                          <a:ext cx="2846070" cy="546100"/>
                        </a:xfrm>
                        <a:prstGeom prst="rect">
                          <a:avLst/>
                        </a:prstGeom>
                      </pic:spPr>
                    </pic:pic>
                  </a:graphicData>
                </a:graphic>
              </wp:inline>
            </w:drawing>
          </w:r>
        </w:p>
      </w:tc>
      <w:tc>
        <w:tcPr>
          <w:tcW w:w="4716" w:type="dxa"/>
        </w:tcPr>
        <w:p w14:paraId="55088DE3" w14:textId="77777777" w:rsidR="00CF3FDE" w:rsidRDefault="00CF3FDE" w:rsidP="005F0A69">
          <w:pPr>
            <w:pStyle w:val="Header"/>
            <w:jc w:val="right"/>
          </w:pPr>
        </w:p>
        <w:p w14:paraId="443814C2" w14:textId="77777777" w:rsidR="00CF3FDE" w:rsidRPr="00D01B38" w:rsidRDefault="00CF3FDE" w:rsidP="005F0A69">
          <w:pPr>
            <w:pStyle w:val="Header"/>
          </w:pPr>
          <w:r w:rsidRPr="00464695">
            <w:t xml:space="preserve">Contact Info: (571) 733-9470 </w:t>
          </w:r>
          <w:hyperlink r:id="rId2" w:history="1">
            <w:r w:rsidRPr="00464695">
              <w:t>info@SynGlyphX.com</w:t>
            </w:r>
          </w:hyperlink>
        </w:p>
        <w:p w14:paraId="36812168" w14:textId="77777777" w:rsidR="00CF3FDE" w:rsidRDefault="00CF3FDE" w:rsidP="005F0A69">
          <w:pPr>
            <w:pStyle w:val="Header"/>
            <w:jc w:val="right"/>
          </w:pPr>
        </w:p>
      </w:tc>
    </w:tr>
  </w:tbl>
  <w:p w14:paraId="6AA1F93A" w14:textId="77777777" w:rsidR="00CF3FDE" w:rsidRDefault="00CF3FD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FDB4AE60"/>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03394AE8"/>
    <w:multiLevelType w:val="multilevel"/>
    <w:tmpl w:val="FA0438D4"/>
    <w:lvl w:ilvl="0">
      <w:start w:val="1"/>
      <w:numFmt w:val="bullet"/>
      <w:pStyle w:val="Bullets-withtable"/>
      <w:lvlText w:val=""/>
      <w:lvlJc w:val="left"/>
      <w:pPr>
        <w:ind w:left="432" w:hanging="216"/>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2">
    <w:nsid w:val="05AD785D"/>
    <w:multiLevelType w:val="multilevel"/>
    <w:tmpl w:val="954897B4"/>
    <w:lvl w:ilvl="0">
      <w:start w:val="1"/>
      <w:numFmt w:val="decimal"/>
      <w:pStyle w:val="ListParagraph"/>
      <w:lvlText w:val="%1."/>
      <w:lvlJc w:val="left"/>
      <w:pPr>
        <w:ind w:left="1080" w:hanging="360"/>
      </w:pPr>
      <w:rPr>
        <w:rFonts w:hint="default"/>
      </w:rPr>
    </w:lvl>
    <w:lvl w:ilvl="1">
      <w:start w:val="1"/>
      <w:numFmt w:val="decimal"/>
      <w:lvlText w:val="%1.%2."/>
      <w:lvlJc w:val="left"/>
      <w:pPr>
        <w:tabs>
          <w:tab w:val="num" w:pos="1440"/>
        </w:tabs>
        <w:ind w:left="1944" w:hanging="864"/>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
    <w:nsid w:val="0AFE5230"/>
    <w:multiLevelType w:val="hybridMultilevel"/>
    <w:tmpl w:val="92FA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82B17"/>
    <w:multiLevelType w:val="multilevel"/>
    <w:tmpl w:val="8FA63942"/>
    <w:lvl w:ilvl="0">
      <w:start w:val="1"/>
      <w:numFmt w:val="bullet"/>
      <w:lvlText w:val=""/>
      <w:lvlJc w:val="left"/>
      <w:pPr>
        <w:tabs>
          <w:tab w:val="num" w:pos="1080"/>
        </w:tabs>
        <w:ind w:left="1080" w:hanging="216"/>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
    <w:nsid w:val="15842CE1"/>
    <w:multiLevelType w:val="multilevel"/>
    <w:tmpl w:val="E74E4BF0"/>
    <w:lvl w:ilvl="0">
      <w:start w:val="1"/>
      <w:numFmt w:val="decimal"/>
      <w:lvlText w:val="%1."/>
      <w:lvlJc w:val="left"/>
      <w:pPr>
        <w:ind w:left="1170" w:hanging="360"/>
      </w:pPr>
      <w:rPr>
        <w:rFonts w:hint="default"/>
      </w:rPr>
    </w:lvl>
    <w:lvl w:ilvl="1">
      <w:start w:val="1"/>
      <w:numFmt w:val="decimal"/>
      <w:lvlText w:val="%1.%2."/>
      <w:lvlJc w:val="left"/>
      <w:pPr>
        <w:ind w:left="1598" w:hanging="432"/>
      </w:pPr>
      <w:rPr>
        <w:rFonts w:hint="default"/>
      </w:rPr>
    </w:lvl>
    <w:lvl w:ilvl="2">
      <w:start w:val="1"/>
      <w:numFmt w:val="decimal"/>
      <w:lvlText w:val="%1.%2.%3."/>
      <w:lvlJc w:val="left"/>
      <w:pPr>
        <w:ind w:left="2030" w:hanging="504"/>
      </w:pPr>
      <w:rPr>
        <w:rFonts w:hint="default"/>
      </w:rPr>
    </w:lvl>
    <w:lvl w:ilvl="3">
      <w:start w:val="1"/>
      <w:numFmt w:val="decimal"/>
      <w:lvlText w:val="%1.%2.%3.%4."/>
      <w:lvlJc w:val="left"/>
      <w:pPr>
        <w:ind w:left="2534" w:hanging="648"/>
      </w:pPr>
      <w:rPr>
        <w:rFonts w:hint="default"/>
      </w:rPr>
    </w:lvl>
    <w:lvl w:ilvl="4">
      <w:start w:val="1"/>
      <w:numFmt w:val="decimal"/>
      <w:lvlText w:val="%1.%2.%3.%4.%5."/>
      <w:lvlJc w:val="left"/>
      <w:pPr>
        <w:ind w:left="3038" w:hanging="792"/>
      </w:pPr>
      <w:rPr>
        <w:rFonts w:hint="default"/>
      </w:rPr>
    </w:lvl>
    <w:lvl w:ilvl="5">
      <w:start w:val="1"/>
      <w:numFmt w:val="decimal"/>
      <w:lvlText w:val="%1.%2.%3.%4.%5.%6."/>
      <w:lvlJc w:val="left"/>
      <w:pPr>
        <w:ind w:left="3542" w:hanging="936"/>
      </w:pPr>
      <w:rPr>
        <w:rFonts w:hint="default"/>
      </w:rPr>
    </w:lvl>
    <w:lvl w:ilvl="6">
      <w:start w:val="1"/>
      <w:numFmt w:val="decimal"/>
      <w:lvlText w:val="%1.%2.%3.%4.%5.%6.%7."/>
      <w:lvlJc w:val="left"/>
      <w:pPr>
        <w:ind w:left="4046" w:hanging="1080"/>
      </w:pPr>
      <w:rPr>
        <w:rFonts w:hint="default"/>
      </w:rPr>
    </w:lvl>
    <w:lvl w:ilvl="7">
      <w:start w:val="1"/>
      <w:numFmt w:val="decimal"/>
      <w:lvlText w:val="%1.%2.%3.%4.%5.%6.%7.%8."/>
      <w:lvlJc w:val="left"/>
      <w:pPr>
        <w:ind w:left="4550" w:hanging="1224"/>
      </w:pPr>
      <w:rPr>
        <w:rFonts w:hint="default"/>
      </w:rPr>
    </w:lvl>
    <w:lvl w:ilvl="8">
      <w:start w:val="1"/>
      <w:numFmt w:val="decimal"/>
      <w:lvlText w:val="%1.%2.%3.%4.%5.%6.%7.%8.%9."/>
      <w:lvlJc w:val="left"/>
      <w:pPr>
        <w:ind w:left="5126" w:hanging="1440"/>
      </w:pPr>
      <w:rPr>
        <w:rFonts w:hint="default"/>
      </w:rPr>
    </w:lvl>
  </w:abstractNum>
  <w:abstractNum w:abstractNumId="6">
    <w:nsid w:val="16B378E7"/>
    <w:multiLevelType w:val="hybridMultilevel"/>
    <w:tmpl w:val="D368F1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983E2E"/>
    <w:multiLevelType w:val="hybridMultilevel"/>
    <w:tmpl w:val="FD960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1E0EF7"/>
    <w:multiLevelType w:val="hybridMultilevel"/>
    <w:tmpl w:val="AAFE7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CE74B2"/>
    <w:multiLevelType w:val="multilevel"/>
    <w:tmpl w:val="A05EA642"/>
    <w:lvl w:ilvl="0">
      <w:start w:val="1"/>
      <w:numFmt w:val="bullet"/>
      <w:lvlText w:val=""/>
      <w:lvlJc w:val="left"/>
      <w:pPr>
        <w:ind w:left="1080" w:hanging="72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nsid w:val="1BFB2E76"/>
    <w:multiLevelType w:val="hybridMultilevel"/>
    <w:tmpl w:val="EE5CD294"/>
    <w:lvl w:ilvl="0" w:tplc="AA34FF84">
      <w:start w:val="2"/>
      <w:numFmt w:val="bullet"/>
      <w:lvlText w:val="-"/>
      <w:lvlJc w:val="left"/>
      <w:pPr>
        <w:ind w:left="405" w:hanging="360"/>
      </w:pPr>
      <w:rPr>
        <w:rFonts w:ascii="Calibri" w:eastAsiaTheme="minorEastAsia" w:hAnsi="Calibri" w:cstheme="minorBid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11">
    <w:nsid w:val="1F9F5064"/>
    <w:multiLevelType w:val="hybridMultilevel"/>
    <w:tmpl w:val="1C2AD7A0"/>
    <w:lvl w:ilvl="0" w:tplc="9E5E2D98">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2C0896"/>
    <w:multiLevelType w:val="multilevel"/>
    <w:tmpl w:val="992232F8"/>
    <w:lvl w:ilvl="0">
      <w:start w:val="1"/>
      <w:numFmt w:val="bullet"/>
      <w:lvlText w:val=""/>
      <w:lvlJc w:val="left"/>
      <w:pPr>
        <w:ind w:left="360" w:hanging="144"/>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13">
    <w:nsid w:val="29555A14"/>
    <w:multiLevelType w:val="hybridMultilevel"/>
    <w:tmpl w:val="1E9CB5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536AAE"/>
    <w:multiLevelType w:val="hybridMultilevel"/>
    <w:tmpl w:val="AAAE4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8E3D7E"/>
    <w:multiLevelType w:val="hybridMultilevel"/>
    <w:tmpl w:val="95902A14"/>
    <w:lvl w:ilvl="0" w:tplc="632AA17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0E4219"/>
    <w:multiLevelType w:val="hybridMultilevel"/>
    <w:tmpl w:val="948422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EFC304D"/>
    <w:multiLevelType w:val="multilevel"/>
    <w:tmpl w:val="015A5194"/>
    <w:lvl w:ilvl="0">
      <w:start w:val="1"/>
      <w:numFmt w:val="bullet"/>
      <w:lvlText w:val=""/>
      <w:lvlJc w:val="left"/>
      <w:pPr>
        <w:ind w:left="108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32CF7DBD"/>
    <w:multiLevelType w:val="hybridMultilevel"/>
    <w:tmpl w:val="363E60E0"/>
    <w:lvl w:ilvl="0" w:tplc="6DBAF02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2D6795A"/>
    <w:multiLevelType w:val="hybridMultilevel"/>
    <w:tmpl w:val="589013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FC5F0D"/>
    <w:multiLevelType w:val="hybridMultilevel"/>
    <w:tmpl w:val="61B82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5D3115B"/>
    <w:multiLevelType w:val="hybridMultilevel"/>
    <w:tmpl w:val="0BE229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367A2660"/>
    <w:multiLevelType w:val="multilevel"/>
    <w:tmpl w:val="C106897A"/>
    <w:lvl w:ilvl="0">
      <w:start w:val="1"/>
      <w:numFmt w:val="decimal"/>
      <w:lvlText w:val="%1."/>
      <w:lvlJc w:val="left"/>
      <w:pPr>
        <w:ind w:left="1170" w:hanging="360"/>
      </w:pPr>
      <w:rPr>
        <w:rFonts w:hint="default"/>
      </w:rPr>
    </w:lvl>
    <w:lvl w:ilvl="1">
      <w:start w:val="1"/>
      <w:numFmt w:val="bullet"/>
      <w:lvlText w:val="o"/>
      <w:lvlJc w:val="left"/>
      <w:pPr>
        <w:ind w:left="1386" w:hanging="360"/>
      </w:pPr>
      <w:rPr>
        <w:rFonts w:ascii="Courier New" w:hAnsi="Courier New" w:hint="default"/>
      </w:rPr>
    </w:lvl>
    <w:lvl w:ilvl="2">
      <w:start w:val="1"/>
      <w:numFmt w:val="bullet"/>
      <w:lvlText w:val=""/>
      <w:lvlJc w:val="left"/>
      <w:pPr>
        <w:ind w:left="2106" w:hanging="360"/>
      </w:pPr>
      <w:rPr>
        <w:rFonts w:ascii="Wingdings" w:hAnsi="Wingdings" w:hint="default"/>
      </w:rPr>
    </w:lvl>
    <w:lvl w:ilvl="3">
      <w:start w:val="1"/>
      <w:numFmt w:val="bullet"/>
      <w:lvlText w:val=""/>
      <w:lvlJc w:val="left"/>
      <w:pPr>
        <w:ind w:left="2826" w:hanging="360"/>
      </w:pPr>
      <w:rPr>
        <w:rFonts w:ascii="Symbol" w:hAnsi="Symbol" w:hint="default"/>
      </w:rPr>
    </w:lvl>
    <w:lvl w:ilvl="4">
      <w:start w:val="1"/>
      <w:numFmt w:val="bullet"/>
      <w:lvlText w:val="o"/>
      <w:lvlJc w:val="left"/>
      <w:pPr>
        <w:ind w:left="3546" w:hanging="360"/>
      </w:pPr>
      <w:rPr>
        <w:rFonts w:ascii="Courier New" w:hAnsi="Courier New" w:hint="default"/>
      </w:rPr>
    </w:lvl>
    <w:lvl w:ilvl="5">
      <w:start w:val="1"/>
      <w:numFmt w:val="bullet"/>
      <w:lvlText w:val=""/>
      <w:lvlJc w:val="left"/>
      <w:pPr>
        <w:ind w:left="4266" w:hanging="360"/>
      </w:pPr>
      <w:rPr>
        <w:rFonts w:ascii="Wingdings" w:hAnsi="Wingdings" w:hint="default"/>
      </w:rPr>
    </w:lvl>
    <w:lvl w:ilvl="6">
      <w:start w:val="1"/>
      <w:numFmt w:val="bullet"/>
      <w:lvlText w:val=""/>
      <w:lvlJc w:val="left"/>
      <w:pPr>
        <w:ind w:left="4986" w:hanging="360"/>
      </w:pPr>
      <w:rPr>
        <w:rFonts w:ascii="Symbol" w:hAnsi="Symbol" w:hint="default"/>
      </w:rPr>
    </w:lvl>
    <w:lvl w:ilvl="7">
      <w:start w:val="1"/>
      <w:numFmt w:val="bullet"/>
      <w:lvlText w:val="o"/>
      <w:lvlJc w:val="left"/>
      <w:pPr>
        <w:ind w:left="5706" w:hanging="360"/>
      </w:pPr>
      <w:rPr>
        <w:rFonts w:ascii="Courier New" w:hAnsi="Courier New" w:hint="default"/>
      </w:rPr>
    </w:lvl>
    <w:lvl w:ilvl="8">
      <w:start w:val="1"/>
      <w:numFmt w:val="bullet"/>
      <w:lvlText w:val=""/>
      <w:lvlJc w:val="left"/>
      <w:pPr>
        <w:ind w:left="6426" w:hanging="360"/>
      </w:pPr>
      <w:rPr>
        <w:rFonts w:ascii="Wingdings" w:hAnsi="Wingdings" w:hint="default"/>
      </w:rPr>
    </w:lvl>
  </w:abstractNum>
  <w:abstractNum w:abstractNumId="23">
    <w:nsid w:val="37B37F8F"/>
    <w:multiLevelType w:val="hybridMultilevel"/>
    <w:tmpl w:val="7116B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A80735B"/>
    <w:multiLevelType w:val="multilevel"/>
    <w:tmpl w:val="74625030"/>
    <w:lvl w:ilvl="0">
      <w:start w:val="1"/>
      <w:numFmt w:val="bullet"/>
      <w:lvlText w:val=""/>
      <w:lvlJc w:val="left"/>
      <w:pPr>
        <w:ind w:left="720" w:firstLine="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nsid w:val="44E5358B"/>
    <w:multiLevelType w:val="hybridMultilevel"/>
    <w:tmpl w:val="6E320F62"/>
    <w:lvl w:ilvl="0" w:tplc="92542408">
      <w:start w:val="1"/>
      <w:numFmt w:val="bullet"/>
      <w:pStyle w:val="Bullets"/>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9DD56EF"/>
    <w:multiLevelType w:val="hybridMultilevel"/>
    <w:tmpl w:val="4CE2DAF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C482C68"/>
    <w:multiLevelType w:val="multilevel"/>
    <w:tmpl w:val="7B78459C"/>
    <w:lvl w:ilvl="0">
      <w:start w:val="1"/>
      <w:numFmt w:val="bullet"/>
      <w:lvlText w:val=""/>
      <w:lvlJc w:val="left"/>
      <w:pPr>
        <w:ind w:left="720" w:firstLine="0"/>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nsid w:val="4D6D13CD"/>
    <w:multiLevelType w:val="multilevel"/>
    <w:tmpl w:val="2B1E85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4F885CA2"/>
    <w:multiLevelType w:val="hybridMultilevel"/>
    <w:tmpl w:val="43A69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4940927"/>
    <w:multiLevelType w:val="hybridMultilevel"/>
    <w:tmpl w:val="EF0E8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861BD2"/>
    <w:multiLevelType w:val="multilevel"/>
    <w:tmpl w:val="FF8411CC"/>
    <w:lvl w:ilvl="0">
      <w:start w:val="1"/>
      <w:numFmt w:val="decimal"/>
      <w:lvlText w:val="%1."/>
      <w:lvlJc w:val="left"/>
      <w:pPr>
        <w:ind w:left="1080" w:hanging="360"/>
      </w:pPr>
      <w:rPr>
        <w:rFonts w:hint="default"/>
      </w:rPr>
    </w:lvl>
    <w:lvl w:ilvl="1">
      <w:start w:val="1"/>
      <w:numFmt w:val="decimal"/>
      <w:lvlText w:val="%1.%2."/>
      <w:lvlJc w:val="left"/>
      <w:pPr>
        <w:tabs>
          <w:tab w:val="num" w:pos="1512"/>
        </w:tabs>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32">
    <w:nsid w:val="56C05282"/>
    <w:multiLevelType w:val="hybridMultilevel"/>
    <w:tmpl w:val="F55C6DD6"/>
    <w:lvl w:ilvl="0" w:tplc="0409000F">
      <w:start w:val="1"/>
      <w:numFmt w:val="decimal"/>
      <w:lvlText w:val="%1."/>
      <w:lvlJc w:val="left"/>
      <w:pPr>
        <w:ind w:left="1170" w:hanging="360"/>
      </w:pPr>
      <w:rPr>
        <w:rFonts w:hint="default"/>
      </w:rPr>
    </w:lvl>
    <w:lvl w:ilvl="1" w:tplc="04090003" w:tentative="1">
      <w:start w:val="1"/>
      <w:numFmt w:val="bullet"/>
      <w:lvlText w:val="o"/>
      <w:lvlJc w:val="left"/>
      <w:pPr>
        <w:ind w:left="1386" w:hanging="360"/>
      </w:pPr>
      <w:rPr>
        <w:rFonts w:ascii="Courier New" w:hAnsi="Courier New" w:hint="default"/>
      </w:rPr>
    </w:lvl>
    <w:lvl w:ilvl="2" w:tplc="04090005" w:tentative="1">
      <w:start w:val="1"/>
      <w:numFmt w:val="bullet"/>
      <w:lvlText w:val=""/>
      <w:lvlJc w:val="left"/>
      <w:pPr>
        <w:ind w:left="2106" w:hanging="360"/>
      </w:pPr>
      <w:rPr>
        <w:rFonts w:ascii="Wingdings" w:hAnsi="Wingdings" w:hint="default"/>
      </w:rPr>
    </w:lvl>
    <w:lvl w:ilvl="3" w:tplc="04090001" w:tentative="1">
      <w:start w:val="1"/>
      <w:numFmt w:val="bullet"/>
      <w:lvlText w:val=""/>
      <w:lvlJc w:val="left"/>
      <w:pPr>
        <w:ind w:left="2826" w:hanging="360"/>
      </w:pPr>
      <w:rPr>
        <w:rFonts w:ascii="Symbol" w:hAnsi="Symbol" w:hint="default"/>
      </w:rPr>
    </w:lvl>
    <w:lvl w:ilvl="4" w:tplc="04090003" w:tentative="1">
      <w:start w:val="1"/>
      <w:numFmt w:val="bullet"/>
      <w:lvlText w:val="o"/>
      <w:lvlJc w:val="left"/>
      <w:pPr>
        <w:ind w:left="3546" w:hanging="360"/>
      </w:pPr>
      <w:rPr>
        <w:rFonts w:ascii="Courier New" w:hAnsi="Courier New" w:hint="default"/>
      </w:rPr>
    </w:lvl>
    <w:lvl w:ilvl="5" w:tplc="04090005" w:tentative="1">
      <w:start w:val="1"/>
      <w:numFmt w:val="bullet"/>
      <w:lvlText w:val=""/>
      <w:lvlJc w:val="left"/>
      <w:pPr>
        <w:ind w:left="4266" w:hanging="360"/>
      </w:pPr>
      <w:rPr>
        <w:rFonts w:ascii="Wingdings" w:hAnsi="Wingdings" w:hint="default"/>
      </w:rPr>
    </w:lvl>
    <w:lvl w:ilvl="6" w:tplc="04090001" w:tentative="1">
      <w:start w:val="1"/>
      <w:numFmt w:val="bullet"/>
      <w:lvlText w:val=""/>
      <w:lvlJc w:val="left"/>
      <w:pPr>
        <w:ind w:left="4986" w:hanging="360"/>
      </w:pPr>
      <w:rPr>
        <w:rFonts w:ascii="Symbol" w:hAnsi="Symbol" w:hint="default"/>
      </w:rPr>
    </w:lvl>
    <w:lvl w:ilvl="7" w:tplc="04090003" w:tentative="1">
      <w:start w:val="1"/>
      <w:numFmt w:val="bullet"/>
      <w:lvlText w:val="o"/>
      <w:lvlJc w:val="left"/>
      <w:pPr>
        <w:ind w:left="5706" w:hanging="360"/>
      </w:pPr>
      <w:rPr>
        <w:rFonts w:ascii="Courier New" w:hAnsi="Courier New" w:hint="default"/>
      </w:rPr>
    </w:lvl>
    <w:lvl w:ilvl="8" w:tplc="04090005" w:tentative="1">
      <w:start w:val="1"/>
      <w:numFmt w:val="bullet"/>
      <w:lvlText w:val=""/>
      <w:lvlJc w:val="left"/>
      <w:pPr>
        <w:ind w:left="6426" w:hanging="360"/>
      </w:pPr>
      <w:rPr>
        <w:rFonts w:ascii="Wingdings" w:hAnsi="Wingdings" w:hint="default"/>
      </w:rPr>
    </w:lvl>
  </w:abstractNum>
  <w:abstractNum w:abstractNumId="33">
    <w:nsid w:val="59B54C03"/>
    <w:multiLevelType w:val="multilevel"/>
    <w:tmpl w:val="942CC696"/>
    <w:lvl w:ilvl="0">
      <w:start w:val="1"/>
      <w:numFmt w:val="bullet"/>
      <w:lvlText w:val=""/>
      <w:lvlJc w:val="left"/>
      <w:pPr>
        <w:tabs>
          <w:tab w:val="num" w:pos="360"/>
        </w:tabs>
        <w:ind w:left="792" w:hanging="72"/>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nsid w:val="5A703DC2"/>
    <w:multiLevelType w:val="hybridMultilevel"/>
    <w:tmpl w:val="04FEF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A7721C"/>
    <w:multiLevelType w:val="multilevel"/>
    <w:tmpl w:val="04442204"/>
    <w:lvl w:ilvl="0">
      <w:start w:val="1"/>
      <w:numFmt w:val="bullet"/>
      <w:lvlText w:val=""/>
      <w:lvlJc w:val="left"/>
      <w:pPr>
        <w:ind w:left="504" w:hanging="288"/>
      </w:pPr>
      <w:rPr>
        <w:rFonts w:ascii="Wingdings" w:hAnsi="Wingdings" w:hint="default"/>
      </w:rPr>
    </w:lvl>
    <w:lvl w:ilvl="1">
      <w:start w:val="1"/>
      <w:numFmt w:val="bullet"/>
      <w:lvlText w:val=""/>
      <w:lvlJc w:val="left"/>
      <w:pPr>
        <w:ind w:left="936" w:hanging="360"/>
      </w:pPr>
      <w:rPr>
        <w:rFonts w:ascii="Symbol" w:hAnsi="Symbol" w:hint="default"/>
      </w:rPr>
    </w:lvl>
    <w:lvl w:ilvl="2">
      <w:start w:val="1"/>
      <w:numFmt w:val="bullet"/>
      <w:lvlText w:val=""/>
      <w:lvlJc w:val="left"/>
      <w:pPr>
        <w:ind w:left="1296" w:hanging="360"/>
      </w:pPr>
      <w:rPr>
        <w:rFonts w:ascii="Wingdings" w:hAnsi="Wingdings" w:hint="default"/>
      </w:rPr>
    </w:lvl>
    <w:lvl w:ilvl="3">
      <w:start w:val="1"/>
      <w:numFmt w:val="bullet"/>
      <w:lvlText w:val=""/>
      <w:lvlJc w:val="left"/>
      <w:pPr>
        <w:ind w:left="1656" w:hanging="360"/>
      </w:pPr>
      <w:rPr>
        <w:rFonts w:ascii="Symbol" w:hAnsi="Symbol" w:hint="default"/>
      </w:rPr>
    </w:lvl>
    <w:lvl w:ilvl="4">
      <w:start w:val="1"/>
      <w:numFmt w:val="bullet"/>
      <w:lvlText w:val=""/>
      <w:lvlJc w:val="left"/>
      <w:pPr>
        <w:ind w:left="2016" w:hanging="360"/>
      </w:pPr>
      <w:rPr>
        <w:rFonts w:ascii="Symbol" w:hAnsi="Symbol" w:hint="default"/>
      </w:rPr>
    </w:lvl>
    <w:lvl w:ilvl="5">
      <w:start w:val="1"/>
      <w:numFmt w:val="bullet"/>
      <w:lvlText w:val=""/>
      <w:lvlJc w:val="left"/>
      <w:pPr>
        <w:ind w:left="2376" w:hanging="360"/>
      </w:pPr>
      <w:rPr>
        <w:rFonts w:ascii="Wingdings" w:hAnsi="Wingdings" w:hint="default"/>
      </w:rPr>
    </w:lvl>
    <w:lvl w:ilvl="6">
      <w:start w:val="1"/>
      <w:numFmt w:val="bullet"/>
      <w:lvlText w:val=""/>
      <w:lvlJc w:val="left"/>
      <w:pPr>
        <w:ind w:left="2736" w:hanging="360"/>
      </w:pPr>
      <w:rPr>
        <w:rFonts w:ascii="Wingdings" w:hAnsi="Wingdings" w:hint="default"/>
      </w:rPr>
    </w:lvl>
    <w:lvl w:ilvl="7">
      <w:start w:val="1"/>
      <w:numFmt w:val="bullet"/>
      <w:lvlText w:val=""/>
      <w:lvlJc w:val="left"/>
      <w:pPr>
        <w:ind w:left="3096" w:hanging="360"/>
      </w:pPr>
      <w:rPr>
        <w:rFonts w:ascii="Symbol" w:hAnsi="Symbol" w:hint="default"/>
      </w:rPr>
    </w:lvl>
    <w:lvl w:ilvl="8">
      <w:start w:val="1"/>
      <w:numFmt w:val="bullet"/>
      <w:lvlText w:val=""/>
      <w:lvlJc w:val="left"/>
      <w:pPr>
        <w:ind w:left="3456" w:hanging="360"/>
      </w:pPr>
      <w:rPr>
        <w:rFonts w:ascii="Symbol" w:hAnsi="Symbol" w:hint="default"/>
      </w:rPr>
    </w:lvl>
  </w:abstractNum>
  <w:abstractNum w:abstractNumId="36">
    <w:nsid w:val="61D446A4"/>
    <w:multiLevelType w:val="hybridMultilevel"/>
    <w:tmpl w:val="EF0E8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2F92F3E"/>
    <w:multiLevelType w:val="hybridMultilevel"/>
    <w:tmpl w:val="94201962"/>
    <w:lvl w:ilvl="0" w:tplc="B3C404C0">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5A11EA4"/>
    <w:multiLevelType w:val="hybridMultilevel"/>
    <w:tmpl w:val="66AAE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5C03C7E"/>
    <w:multiLevelType w:val="hybridMultilevel"/>
    <w:tmpl w:val="F9666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7876EA5"/>
    <w:multiLevelType w:val="multilevel"/>
    <w:tmpl w:val="EB9C660C"/>
    <w:lvl w:ilvl="0">
      <w:start w:val="1"/>
      <w:numFmt w:val="bullet"/>
      <w:lvlText w:val=""/>
      <w:lvlJc w:val="left"/>
      <w:pPr>
        <w:tabs>
          <w:tab w:val="num" w:pos="1080"/>
        </w:tabs>
        <w:ind w:left="1080" w:hanging="216"/>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nsid w:val="6B1F55C8"/>
    <w:multiLevelType w:val="hybridMultilevel"/>
    <w:tmpl w:val="218EC0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8A6974"/>
    <w:multiLevelType w:val="hybridMultilevel"/>
    <w:tmpl w:val="B5D08E80"/>
    <w:lvl w:ilvl="0" w:tplc="04090009">
      <w:start w:val="1"/>
      <w:numFmt w:val="bullet"/>
      <w:lvlText w:val=""/>
      <w:lvlJc w:val="left"/>
      <w:pPr>
        <w:ind w:left="720" w:hanging="360"/>
      </w:pPr>
      <w:rPr>
        <w:rFonts w:ascii="Wingdings" w:hAnsi="Wingdings" w:hint="default"/>
        <w:b w:val="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D8D1856"/>
    <w:multiLevelType w:val="hybridMultilevel"/>
    <w:tmpl w:val="77AA1C54"/>
    <w:lvl w:ilvl="0" w:tplc="EBE2FE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11570CA"/>
    <w:multiLevelType w:val="multilevel"/>
    <w:tmpl w:val="690C533E"/>
    <w:lvl w:ilvl="0">
      <w:start w:val="1"/>
      <w:numFmt w:val="bullet"/>
      <w:lvlText w:val=""/>
      <w:lvlJc w:val="left"/>
      <w:pPr>
        <w:ind w:left="1224" w:hanging="360"/>
      </w:pPr>
      <w:rPr>
        <w:rFonts w:ascii="Wingdings" w:hAnsi="Wingdings" w:hint="default"/>
      </w:rPr>
    </w:lvl>
    <w:lvl w:ilvl="1">
      <w:start w:val="1"/>
      <w:numFmt w:val="bullet"/>
      <w:lvlText w:val=""/>
      <w:lvlJc w:val="left"/>
      <w:pPr>
        <w:ind w:left="1584" w:hanging="360"/>
      </w:pPr>
      <w:rPr>
        <w:rFonts w:ascii="Symbol" w:hAnsi="Symbol" w:hint="default"/>
      </w:rPr>
    </w:lvl>
    <w:lvl w:ilvl="2">
      <w:start w:val="1"/>
      <w:numFmt w:val="bullet"/>
      <w:lvlText w:val=""/>
      <w:lvlJc w:val="left"/>
      <w:pPr>
        <w:ind w:left="1944" w:hanging="360"/>
      </w:pPr>
      <w:rPr>
        <w:rFonts w:ascii="Wingdings" w:hAnsi="Wingdings" w:hint="default"/>
      </w:rPr>
    </w:lvl>
    <w:lvl w:ilvl="3">
      <w:start w:val="1"/>
      <w:numFmt w:val="bullet"/>
      <w:lvlText w:val=""/>
      <w:lvlJc w:val="left"/>
      <w:pPr>
        <w:ind w:left="2304" w:hanging="360"/>
      </w:pPr>
      <w:rPr>
        <w:rFonts w:ascii="Symbol" w:hAnsi="Symbol" w:hint="default"/>
      </w:rPr>
    </w:lvl>
    <w:lvl w:ilvl="4">
      <w:start w:val="1"/>
      <w:numFmt w:val="bullet"/>
      <w:lvlText w:val=""/>
      <w:lvlJc w:val="left"/>
      <w:pPr>
        <w:ind w:left="2664" w:hanging="360"/>
      </w:pPr>
      <w:rPr>
        <w:rFonts w:ascii="Symbol" w:hAnsi="Symbol" w:hint="default"/>
      </w:rPr>
    </w:lvl>
    <w:lvl w:ilvl="5">
      <w:start w:val="1"/>
      <w:numFmt w:val="bullet"/>
      <w:lvlText w:val=""/>
      <w:lvlJc w:val="left"/>
      <w:pPr>
        <w:ind w:left="3024" w:hanging="360"/>
      </w:pPr>
      <w:rPr>
        <w:rFonts w:ascii="Wingdings" w:hAnsi="Wingdings" w:hint="default"/>
      </w:rPr>
    </w:lvl>
    <w:lvl w:ilvl="6">
      <w:start w:val="1"/>
      <w:numFmt w:val="bullet"/>
      <w:lvlText w:val=""/>
      <w:lvlJc w:val="left"/>
      <w:pPr>
        <w:ind w:left="3384" w:hanging="360"/>
      </w:pPr>
      <w:rPr>
        <w:rFonts w:ascii="Wingdings" w:hAnsi="Wingdings" w:hint="default"/>
      </w:rPr>
    </w:lvl>
    <w:lvl w:ilvl="7">
      <w:start w:val="1"/>
      <w:numFmt w:val="bullet"/>
      <w:lvlText w:val=""/>
      <w:lvlJc w:val="left"/>
      <w:pPr>
        <w:ind w:left="3744" w:hanging="360"/>
      </w:pPr>
      <w:rPr>
        <w:rFonts w:ascii="Symbol" w:hAnsi="Symbol" w:hint="default"/>
      </w:rPr>
    </w:lvl>
    <w:lvl w:ilvl="8">
      <w:start w:val="1"/>
      <w:numFmt w:val="bullet"/>
      <w:lvlText w:val=""/>
      <w:lvlJc w:val="left"/>
      <w:pPr>
        <w:ind w:left="4104" w:hanging="360"/>
      </w:pPr>
      <w:rPr>
        <w:rFonts w:ascii="Symbol" w:hAnsi="Symbol" w:hint="default"/>
      </w:rPr>
    </w:lvl>
  </w:abstractNum>
  <w:abstractNum w:abstractNumId="45">
    <w:nsid w:val="7274211E"/>
    <w:multiLevelType w:val="multilevel"/>
    <w:tmpl w:val="E9447150"/>
    <w:lvl w:ilvl="0">
      <w:start w:val="1"/>
      <w:numFmt w:val="bullet"/>
      <w:lvlText w:val=""/>
      <w:lvlJc w:val="left"/>
      <w:pPr>
        <w:tabs>
          <w:tab w:val="num" w:pos="1080"/>
        </w:tabs>
        <w:ind w:left="1080" w:hanging="216"/>
      </w:pPr>
      <w:rPr>
        <w:rFonts w:ascii="Wingdings" w:hAnsi="Wingdings" w:hint="default"/>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nsid w:val="75B73325"/>
    <w:multiLevelType w:val="multilevel"/>
    <w:tmpl w:val="DC1E0F9C"/>
    <w:lvl w:ilvl="0">
      <w:start w:val="1"/>
      <w:numFmt w:val="decimal"/>
      <w:lvlText w:val="%1."/>
      <w:lvlJc w:val="left"/>
      <w:pPr>
        <w:ind w:left="1080" w:hanging="360"/>
      </w:pPr>
      <w:rPr>
        <w:rFonts w:hint="default"/>
      </w:rPr>
    </w:lvl>
    <w:lvl w:ilvl="1">
      <w:start w:val="1"/>
      <w:numFmt w:val="decimal"/>
      <w:lvlText w:val="%1.%2."/>
      <w:lvlJc w:val="left"/>
      <w:pPr>
        <w:tabs>
          <w:tab w:val="num" w:pos="1080"/>
        </w:tabs>
        <w:ind w:left="1080" w:firstLine="0"/>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7">
    <w:nsid w:val="79B97195"/>
    <w:multiLevelType w:val="hybridMultilevel"/>
    <w:tmpl w:val="630E74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CCE2C30"/>
    <w:multiLevelType w:val="hybridMultilevel"/>
    <w:tmpl w:val="613A5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DC12F20"/>
    <w:multiLevelType w:val="multilevel"/>
    <w:tmpl w:val="589013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nsid w:val="7E171796"/>
    <w:multiLevelType w:val="hybridMultilevel"/>
    <w:tmpl w:val="0030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8"/>
  </w:num>
  <w:num w:numId="5">
    <w:abstractNumId w:val="24"/>
  </w:num>
  <w:num w:numId="6">
    <w:abstractNumId w:val="9"/>
  </w:num>
  <w:num w:numId="7">
    <w:abstractNumId w:val="27"/>
  </w:num>
  <w:num w:numId="8">
    <w:abstractNumId w:val="33"/>
  </w:num>
  <w:num w:numId="9">
    <w:abstractNumId w:val="17"/>
  </w:num>
  <w:num w:numId="10">
    <w:abstractNumId w:val="45"/>
  </w:num>
  <w:num w:numId="11">
    <w:abstractNumId w:val="40"/>
  </w:num>
  <w:num w:numId="12">
    <w:abstractNumId w:val="4"/>
  </w:num>
  <w:num w:numId="13">
    <w:abstractNumId w:val="42"/>
  </w:num>
  <w:num w:numId="14">
    <w:abstractNumId w:val="3"/>
  </w:num>
  <w:num w:numId="15">
    <w:abstractNumId w:val="11"/>
  </w:num>
  <w:num w:numId="16">
    <w:abstractNumId w:val="38"/>
  </w:num>
  <w:num w:numId="17">
    <w:abstractNumId w:val="15"/>
  </w:num>
  <w:num w:numId="18">
    <w:abstractNumId w:val="2"/>
  </w:num>
  <w:num w:numId="19">
    <w:abstractNumId w:val="0"/>
  </w:num>
  <w:num w:numId="20">
    <w:abstractNumId w:val="44"/>
  </w:num>
  <w:num w:numId="21">
    <w:abstractNumId w:val="12"/>
  </w:num>
  <w:num w:numId="22">
    <w:abstractNumId w:val="35"/>
  </w:num>
  <w:num w:numId="23">
    <w:abstractNumId w:val="25"/>
  </w:num>
  <w:num w:numId="24">
    <w:abstractNumId w:val="1"/>
  </w:num>
  <w:num w:numId="25">
    <w:abstractNumId w:val="14"/>
  </w:num>
  <w:num w:numId="26">
    <w:abstractNumId w:val="2"/>
  </w:num>
  <w:num w:numId="27">
    <w:abstractNumId w:val="2"/>
  </w:num>
  <w:num w:numId="28">
    <w:abstractNumId w:val="2"/>
  </w:num>
  <w:num w:numId="29">
    <w:abstractNumId w:val="2"/>
  </w:num>
  <w:num w:numId="30">
    <w:abstractNumId w:val="43"/>
  </w:num>
  <w:num w:numId="31">
    <w:abstractNumId w:val="18"/>
  </w:num>
  <w:num w:numId="32">
    <w:abstractNumId w:val="7"/>
  </w:num>
  <w:num w:numId="33">
    <w:abstractNumId w:val="19"/>
  </w:num>
  <w:num w:numId="34">
    <w:abstractNumId w:val="13"/>
  </w:num>
  <w:num w:numId="35">
    <w:abstractNumId w:val="16"/>
  </w:num>
  <w:num w:numId="36">
    <w:abstractNumId w:val="6"/>
  </w:num>
  <w:num w:numId="37">
    <w:abstractNumId w:val="41"/>
  </w:num>
  <w:num w:numId="38">
    <w:abstractNumId w:val="26"/>
  </w:num>
  <w:num w:numId="39">
    <w:abstractNumId w:val="48"/>
  </w:num>
  <w:num w:numId="40">
    <w:abstractNumId w:val="49"/>
  </w:num>
  <w:num w:numId="41">
    <w:abstractNumId w:val="32"/>
  </w:num>
  <w:num w:numId="42">
    <w:abstractNumId w:val="21"/>
  </w:num>
  <w:num w:numId="43">
    <w:abstractNumId w:val="22"/>
  </w:num>
  <w:num w:numId="44">
    <w:abstractNumId w:val="5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
  </w:num>
  <w:num w:numId="47">
    <w:abstractNumId w:val="31"/>
  </w:num>
  <w:num w:numId="48">
    <w:abstractNumId w:val="46"/>
  </w:num>
  <w:num w:numId="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num>
  <w:num w:numId="51">
    <w:abstractNumId w:val="20"/>
  </w:num>
  <w:num w:numId="52">
    <w:abstractNumId w:val="29"/>
  </w:num>
  <w:num w:numId="53">
    <w:abstractNumId w:val="10"/>
  </w:num>
  <w:num w:numId="54">
    <w:abstractNumId w:val="23"/>
  </w:num>
  <w:num w:numId="55">
    <w:abstractNumId w:val="34"/>
  </w:num>
  <w:num w:numId="56">
    <w:abstractNumId w:val="36"/>
  </w:num>
  <w:num w:numId="57">
    <w:abstractNumId w:val="30"/>
  </w:num>
  <w:num w:numId="58">
    <w:abstractNumId w:val="37"/>
  </w:num>
  <w:num w:numId="59">
    <w:abstractNumId w:val="28"/>
  </w:num>
  <w:num w:numId="60">
    <w:abstractNumId w:val="47"/>
  </w:num>
  <w:numIdMacAtCleanup w:val="5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Pam Kadlubek">
    <w15:presenceInfo w15:providerId="None"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2"/>
  <w:embedSystemFonts/>
  <w:revisionView w:markup="0"/>
  <w:trackRevision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43A8"/>
    <w:rsid w:val="00041DAA"/>
    <w:rsid w:val="00046B58"/>
    <w:rsid w:val="0005056A"/>
    <w:rsid w:val="000524B8"/>
    <w:rsid w:val="000527D7"/>
    <w:rsid w:val="00056388"/>
    <w:rsid w:val="00061AC0"/>
    <w:rsid w:val="00062A0F"/>
    <w:rsid w:val="000630A2"/>
    <w:rsid w:val="000772B4"/>
    <w:rsid w:val="000776B1"/>
    <w:rsid w:val="000B6D9A"/>
    <w:rsid w:val="000C77AC"/>
    <w:rsid w:val="000D3CB0"/>
    <w:rsid w:val="000D3FFC"/>
    <w:rsid w:val="000E07A8"/>
    <w:rsid w:val="000E7834"/>
    <w:rsid w:val="000F1212"/>
    <w:rsid w:val="000F1438"/>
    <w:rsid w:val="000F1B9E"/>
    <w:rsid w:val="000F7B43"/>
    <w:rsid w:val="00100EFF"/>
    <w:rsid w:val="001072FB"/>
    <w:rsid w:val="00111150"/>
    <w:rsid w:val="00121167"/>
    <w:rsid w:val="001248FA"/>
    <w:rsid w:val="00127737"/>
    <w:rsid w:val="00135F67"/>
    <w:rsid w:val="00144940"/>
    <w:rsid w:val="0014529B"/>
    <w:rsid w:val="0015361E"/>
    <w:rsid w:val="0015590E"/>
    <w:rsid w:val="00157C5D"/>
    <w:rsid w:val="00160F66"/>
    <w:rsid w:val="00161738"/>
    <w:rsid w:val="00164597"/>
    <w:rsid w:val="00167838"/>
    <w:rsid w:val="0017300A"/>
    <w:rsid w:val="00191652"/>
    <w:rsid w:val="0019404A"/>
    <w:rsid w:val="001B4026"/>
    <w:rsid w:val="001C7B6E"/>
    <w:rsid w:val="001F43A8"/>
    <w:rsid w:val="001F78F5"/>
    <w:rsid w:val="00221AF6"/>
    <w:rsid w:val="002261A5"/>
    <w:rsid w:val="00227B6A"/>
    <w:rsid w:val="00256709"/>
    <w:rsid w:val="00291B80"/>
    <w:rsid w:val="002C46C9"/>
    <w:rsid w:val="002D4EDF"/>
    <w:rsid w:val="002F6450"/>
    <w:rsid w:val="0030184D"/>
    <w:rsid w:val="00317410"/>
    <w:rsid w:val="0032079F"/>
    <w:rsid w:val="0033585B"/>
    <w:rsid w:val="00340737"/>
    <w:rsid w:val="00341DAB"/>
    <w:rsid w:val="0035356C"/>
    <w:rsid w:val="00363823"/>
    <w:rsid w:val="00365AF5"/>
    <w:rsid w:val="00382A3A"/>
    <w:rsid w:val="0039131F"/>
    <w:rsid w:val="0039769C"/>
    <w:rsid w:val="003A0A66"/>
    <w:rsid w:val="003A40B0"/>
    <w:rsid w:val="003A497E"/>
    <w:rsid w:val="003A6095"/>
    <w:rsid w:val="003B03AE"/>
    <w:rsid w:val="003B19DA"/>
    <w:rsid w:val="003B49BC"/>
    <w:rsid w:val="003D7B78"/>
    <w:rsid w:val="003E060E"/>
    <w:rsid w:val="0040738F"/>
    <w:rsid w:val="004241A6"/>
    <w:rsid w:val="00432693"/>
    <w:rsid w:val="00434BA0"/>
    <w:rsid w:val="004474DF"/>
    <w:rsid w:val="004568BD"/>
    <w:rsid w:val="00464695"/>
    <w:rsid w:val="004701C8"/>
    <w:rsid w:val="00477D4F"/>
    <w:rsid w:val="004B3FFA"/>
    <w:rsid w:val="004C0808"/>
    <w:rsid w:val="004E19CE"/>
    <w:rsid w:val="004F4F2B"/>
    <w:rsid w:val="00516867"/>
    <w:rsid w:val="00533B86"/>
    <w:rsid w:val="00543A13"/>
    <w:rsid w:val="00543D73"/>
    <w:rsid w:val="00545AF6"/>
    <w:rsid w:val="005540A2"/>
    <w:rsid w:val="0058136F"/>
    <w:rsid w:val="00583BF6"/>
    <w:rsid w:val="00585CAA"/>
    <w:rsid w:val="00591728"/>
    <w:rsid w:val="0059626A"/>
    <w:rsid w:val="005D3E48"/>
    <w:rsid w:val="005E0C8C"/>
    <w:rsid w:val="005F0A69"/>
    <w:rsid w:val="005F0AA8"/>
    <w:rsid w:val="005F55DE"/>
    <w:rsid w:val="00605AFE"/>
    <w:rsid w:val="006062BC"/>
    <w:rsid w:val="0060687B"/>
    <w:rsid w:val="0060789D"/>
    <w:rsid w:val="006078EE"/>
    <w:rsid w:val="006314A7"/>
    <w:rsid w:val="006345FE"/>
    <w:rsid w:val="00640FE5"/>
    <w:rsid w:val="00653A73"/>
    <w:rsid w:val="00664A8B"/>
    <w:rsid w:val="00667B8D"/>
    <w:rsid w:val="00676F76"/>
    <w:rsid w:val="00682D12"/>
    <w:rsid w:val="00693501"/>
    <w:rsid w:val="00693F6A"/>
    <w:rsid w:val="006A306F"/>
    <w:rsid w:val="006A46D0"/>
    <w:rsid w:val="006B2683"/>
    <w:rsid w:val="006B3263"/>
    <w:rsid w:val="006B6716"/>
    <w:rsid w:val="006C710E"/>
    <w:rsid w:val="006D0BA9"/>
    <w:rsid w:val="006D1B9F"/>
    <w:rsid w:val="006D7010"/>
    <w:rsid w:val="006F0C26"/>
    <w:rsid w:val="00712355"/>
    <w:rsid w:val="00713BF1"/>
    <w:rsid w:val="00733B55"/>
    <w:rsid w:val="00745B21"/>
    <w:rsid w:val="00750112"/>
    <w:rsid w:val="00754BF1"/>
    <w:rsid w:val="00761C88"/>
    <w:rsid w:val="007662C3"/>
    <w:rsid w:val="00780637"/>
    <w:rsid w:val="00781F96"/>
    <w:rsid w:val="0078240F"/>
    <w:rsid w:val="00783861"/>
    <w:rsid w:val="007A38AC"/>
    <w:rsid w:val="007A56BE"/>
    <w:rsid w:val="007D1AB2"/>
    <w:rsid w:val="007D3EBB"/>
    <w:rsid w:val="007D6A59"/>
    <w:rsid w:val="007E50B7"/>
    <w:rsid w:val="00800CE1"/>
    <w:rsid w:val="00805E1F"/>
    <w:rsid w:val="0081360A"/>
    <w:rsid w:val="00817BE4"/>
    <w:rsid w:val="00824AA3"/>
    <w:rsid w:val="00841B49"/>
    <w:rsid w:val="00841F67"/>
    <w:rsid w:val="00847A16"/>
    <w:rsid w:val="00865AE2"/>
    <w:rsid w:val="0087455F"/>
    <w:rsid w:val="00874A21"/>
    <w:rsid w:val="00885F6E"/>
    <w:rsid w:val="008869AC"/>
    <w:rsid w:val="008924F4"/>
    <w:rsid w:val="008B0A94"/>
    <w:rsid w:val="008B23C2"/>
    <w:rsid w:val="008B3AAE"/>
    <w:rsid w:val="008D7317"/>
    <w:rsid w:val="008E0B0D"/>
    <w:rsid w:val="00907703"/>
    <w:rsid w:val="00923E23"/>
    <w:rsid w:val="00924118"/>
    <w:rsid w:val="00936861"/>
    <w:rsid w:val="009662FD"/>
    <w:rsid w:val="00972BC2"/>
    <w:rsid w:val="0097371A"/>
    <w:rsid w:val="00994532"/>
    <w:rsid w:val="009B1B88"/>
    <w:rsid w:val="009B1F69"/>
    <w:rsid w:val="009B7AE5"/>
    <w:rsid w:val="009C1FEC"/>
    <w:rsid w:val="009D4F61"/>
    <w:rsid w:val="009E0F27"/>
    <w:rsid w:val="009F449D"/>
    <w:rsid w:val="00A012B1"/>
    <w:rsid w:val="00A11E39"/>
    <w:rsid w:val="00A1763F"/>
    <w:rsid w:val="00A17D92"/>
    <w:rsid w:val="00A54BC5"/>
    <w:rsid w:val="00A5570F"/>
    <w:rsid w:val="00A714FA"/>
    <w:rsid w:val="00AA4245"/>
    <w:rsid w:val="00AD489F"/>
    <w:rsid w:val="00AD4C97"/>
    <w:rsid w:val="00AE39D4"/>
    <w:rsid w:val="00AF34F7"/>
    <w:rsid w:val="00AF63CE"/>
    <w:rsid w:val="00AF7005"/>
    <w:rsid w:val="00B015D7"/>
    <w:rsid w:val="00B047ED"/>
    <w:rsid w:val="00B16F20"/>
    <w:rsid w:val="00B316FF"/>
    <w:rsid w:val="00B463B9"/>
    <w:rsid w:val="00B56045"/>
    <w:rsid w:val="00B676A4"/>
    <w:rsid w:val="00B700FF"/>
    <w:rsid w:val="00B82158"/>
    <w:rsid w:val="00B96297"/>
    <w:rsid w:val="00BB5216"/>
    <w:rsid w:val="00BC2410"/>
    <w:rsid w:val="00BD079C"/>
    <w:rsid w:val="00BD1EB8"/>
    <w:rsid w:val="00BF1FBB"/>
    <w:rsid w:val="00BF5573"/>
    <w:rsid w:val="00BF5609"/>
    <w:rsid w:val="00C05412"/>
    <w:rsid w:val="00C059A1"/>
    <w:rsid w:val="00C12C90"/>
    <w:rsid w:val="00C563B9"/>
    <w:rsid w:val="00C6555A"/>
    <w:rsid w:val="00C714A5"/>
    <w:rsid w:val="00C87E2D"/>
    <w:rsid w:val="00C96032"/>
    <w:rsid w:val="00CA5278"/>
    <w:rsid w:val="00CA7EC3"/>
    <w:rsid w:val="00CB04B2"/>
    <w:rsid w:val="00CB2B72"/>
    <w:rsid w:val="00CB2DA2"/>
    <w:rsid w:val="00CC3A2A"/>
    <w:rsid w:val="00CC73F5"/>
    <w:rsid w:val="00CD0D1F"/>
    <w:rsid w:val="00CD3DD5"/>
    <w:rsid w:val="00CE18BE"/>
    <w:rsid w:val="00CE3EBE"/>
    <w:rsid w:val="00CE6788"/>
    <w:rsid w:val="00CF3FDE"/>
    <w:rsid w:val="00CF6FD7"/>
    <w:rsid w:val="00D01B38"/>
    <w:rsid w:val="00D0533A"/>
    <w:rsid w:val="00D17216"/>
    <w:rsid w:val="00D2142D"/>
    <w:rsid w:val="00D254F0"/>
    <w:rsid w:val="00D373C4"/>
    <w:rsid w:val="00D37A04"/>
    <w:rsid w:val="00D515FF"/>
    <w:rsid w:val="00D7557B"/>
    <w:rsid w:val="00D83F83"/>
    <w:rsid w:val="00D86D67"/>
    <w:rsid w:val="00D94BDD"/>
    <w:rsid w:val="00D97D14"/>
    <w:rsid w:val="00DA39E2"/>
    <w:rsid w:val="00DA5E5D"/>
    <w:rsid w:val="00DA77F0"/>
    <w:rsid w:val="00DB356B"/>
    <w:rsid w:val="00DD33B3"/>
    <w:rsid w:val="00DD5C10"/>
    <w:rsid w:val="00DE2D1A"/>
    <w:rsid w:val="00DE6342"/>
    <w:rsid w:val="00DE6F54"/>
    <w:rsid w:val="00E06551"/>
    <w:rsid w:val="00E14E5A"/>
    <w:rsid w:val="00E167B0"/>
    <w:rsid w:val="00E21A8F"/>
    <w:rsid w:val="00E26D0B"/>
    <w:rsid w:val="00E33182"/>
    <w:rsid w:val="00E341BD"/>
    <w:rsid w:val="00E45022"/>
    <w:rsid w:val="00E50614"/>
    <w:rsid w:val="00E55EFA"/>
    <w:rsid w:val="00E6020B"/>
    <w:rsid w:val="00E670B1"/>
    <w:rsid w:val="00E75429"/>
    <w:rsid w:val="00E801E9"/>
    <w:rsid w:val="00E814C3"/>
    <w:rsid w:val="00EA5243"/>
    <w:rsid w:val="00EC33A5"/>
    <w:rsid w:val="00ED2EC7"/>
    <w:rsid w:val="00ED703B"/>
    <w:rsid w:val="00EE3221"/>
    <w:rsid w:val="00EE7D5B"/>
    <w:rsid w:val="00EF2CAF"/>
    <w:rsid w:val="00F02ECA"/>
    <w:rsid w:val="00F06BF4"/>
    <w:rsid w:val="00F1019C"/>
    <w:rsid w:val="00F2421B"/>
    <w:rsid w:val="00F30FCA"/>
    <w:rsid w:val="00F3569C"/>
    <w:rsid w:val="00F4274F"/>
    <w:rsid w:val="00F46C8F"/>
    <w:rsid w:val="00F8067A"/>
    <w:rsid w:val="00F80F43"/>
    <w:rsid w:val="00F96355"/>
    <w:rsid w:val="00FA4581"/>
    <w:rsid w:val="00FB1E09"/>
    <w:rsid w:val="00FD0B07"/>
    <w:rsid w:val="00FE7351"/>
    <w:rsid w:val="00FF0467"/>
    <w:rsid w:val="00FF16B4"/>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03608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18BE"/>
    <w:pPr>
      <w:spacing w:after="120"/>
    </w:pPr>
    <w:rPr>
      <w:rFonts w:asciiTheme="majorHAnsi" w:hAnsiTheme="majorHAnsi"/>
      <w:color w:val="262626" w:themeColor="text1" w:themeTint="D9"/>
      <w:sz w:val="22"/>
      <w:szCs w:val="22"/>
    </w:rPr>
  </w:style>
  <w:style w:type="paragraph" w:styleId="Heading1">
    <w:name w:val="heading 1"/>
    <w:basedOn w:val="Normal"/>
    <w:next w:val="Normal"/>
    <w:link w:val="Heading1Char"/>
    <w:autoRedefine/>
    <w:uiPriority w:val="9"/>
    <w:qFormat/>
    <w:rsid w:val="00191652"/>
    <w:pPr>
      <w:keepNext/>
      <w:keepLines/>
      <w:pBdr>
        <w:bottom w:val="single" w:sz="8" w:space="1" w:color="4F81BD" w:themeColor="accent1"/>
      </w:pBdr>
      <w:spacing w:after="280" w:line="276" w:lineRule="auto"/>
      <w:jc w:val="center"/>
      <w:outlineLvl w:val="0"/>
    </w:pPr>
    <w:rPr>
      <w:rFonts w:ascii="Franklin Gothic Std Condensed" w:eastAsiaTheme="majorEastAsia" w:hAnsi="Franklin Gothic Std Condensed" w:cstheme="majorBidi"/>
      <w:caps/>
      <w:color w:val="000090"/>
      <w:spacing w:val="40"/>
      <w:sz w:val="28"/>
      <w:szCs w:val="28"/>
    </w:rPr>
  </w:style>
  <w:style w:type="paragraph" w:styleId="Heading2">
    <w:name w:val="heading 2"/>
    <w:basedOn w:val="Normal"/>
    <w:next w:val="Normal"/>
    <w:link w:val="Heading2Char"/>
    <w:autoRedefine/>
    <w:uiPriority w:val="9"/>
    <w:unhideWhenUsed/>
    <w:qFormat/>
    <w:rsid w:val="00AD4C97"/>
    <w:pPr>
      <w:keepNext/>
      <w:keepLines/>
      <w:pBdr>
        <w:top w:val="single" w:sz="2" w:space="3" w:color="B8CCE4" w:themeColor="accent1" w:themeTint="66"/>
        <w:left w:val="single" w:sz="2" w:space="4" w:color="B8CCE4" w:themeColor="accent1" w:themeTint="66"/>
        <w:bottom w:val="single" w:sz="2" w:space="2" w:color="B8CCE4" w:themeColor="accent1" w:themeTint="66"/>
        <w:right w:val="single" w:sz="2" w:space="4" w:color="B8CCE4" w:themeColor="accent1" w:themeTint="66"/>
      </w:pBdr>
      <w:spacing w:after="240"/>
      <w:jc w:val="center"/>
      <w:outlineLvl w:val="1"/>
    </w:pPr>
    <w:rPr>
      <w:rFonts w:ascii="Franklin Gothic Std Condensed" w:eastAsiaTheme="majorEastAsia" w:hAnsi="Franklin Gothic Std Condensed" w:cstheme="majorBidi"/>
      <w:caps/>
      <w:color w:val="000090"/>
      <w:spacing w:val="40"/>
      <w:sz w:val="24"/>
    </w:rPr>
  </w:style>
  <w:style w:type="paragraph" w:styleId="Heading3">
    <w:name w:val="heading 3"/>
    <w:basedOn w:val="Normal"/>
    <w:next w:val="Normal"/>
    <w:link w:val="Heading3Char"/>
    <w:uiPriority w:val="9"/>
    <w:unhideWhenUsed/>
    <w:qFormat/>
    <w:rsid w:val="00733B55"/>
    <w:pPr>
      <w:keepNext/>
      <w:keepLines/>
      <w:spacing w:before="160" w:after="60"/>
      <w:outlineLvl w:val="2"/>
    </w:pPr>
    <w:rPr>
      <w:rFonts w:ascii="Franklin Gothic Std Condensed" w:eastAsiaTheme="majorEastAsia" w:hAnsi="Franklin Gothic Std Condensed" w:cstheme="majorBidi"/>
      <w:caps/>
      <w:color w:val="000090"/>
      <w:spacing w:val="20"/>
    </w:rPr>
  </w:style>
  <w:style w:type="paragraph" w:styleId="Heading4">
    <w:name w:val="heading 4"/>
    <w:basedOn w:val="Normal"/>
    <w:next w:val="Normal"/>
    <w:link w:val="Heading4Char"/>
    <w:uiPriority w:val="9"/>
    <w:unhideWhenUsed/>
    <w:qFormat/>
    <w:rsid w:val="005E0C8C"/>
    <w:pPr>
      <w:keepNext/>
      <w:keepLines/>
      <w:spacing w:before="160" w:after="60"/>
      <w:outlineLvl w:val="3"/>
    </w:pPr>
    <w:rPr>
      <w:rFonts w:ascii="Franklin Gothic Std Condensed" w:eastAsiaTheme="majorEastAsia" w:hAnsi="Franklin Gothic Std Condensed" w:cstheme="majorBidi"/>
      <w:caps/>
      <w:color w:val="000090"/>
      <w:spacing w:val="20"/>
    </w:rPr>
  </w:style>
  <w:style w:type="paragraph" w:styleId="Heading5">
    <w:name w:val="heading 5"/>
    <w:basedOn w:val="Normal"/>
    <w:next w:val="Normal"/>
    <w:link w:val="Heading5Char"/>
    <w:uiPriority w:val="9"/>
    <w:unhideWhenUsed/>
    <w:qFormat/>
    <w:rsid w:val="000F7B43"/>
    <w:pPr>
      <w:keepNext/>
      <w:keepLines/>
      <w:spacing w:before="200" w:after="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652"/>
    <w:rPr>
      <w:rFonts w:ascii="Franklin Gothic Std Condensed" w:eastAsiaTheme="majorEastAsia" w:hAnsi="Franklin Gothic Std Condensed" w:cstheme="majorBidi"/>
      <w:caps/>
      <w:color w:val="000090"/>
      <w:spacing w:val="40"/>
      <w:sz w:val="28"/>
      <w:szCs w:val="28"/>
    </w:rPr>
  </w:style>
  <w:style w:type="character" w:customStyle="1" w:styleId="Heading2Char">
    <w:name w:val="Heading 2 Char"/>
    <w:basedOn w:val="DefaultParagraphFont"/>
    <w:link w:val="Heading2"/>
    <w:uiPriority w:val="9"/>
    <w:rsid w:val="00AD4C97"/>
    <w:rPr>
      <w:rFonts w:ascii="Franklin Gothic Std Condensed" w:eastAsiaTheme="majorEastAsia" w:hAnsi="Franklin Gothic Std Condensed" w:cstheme="majorBidi"/>
      <w:caps/>
      <w:color w:val="000090"/>
      <w:spacing w:val="40"/>
      <w:szCs w:val="22"/>
    </w:rPr>
  </w:style>
  <w:style w:type="paragraph" w:customStyle="1" w:styleId="Bullets">
    <w:name w:val="Bullets"/>
    <w:basedOn w:val="Normal"/>
    <w:autoRedefine/>
    <w:qFormat/>
    <w:rsid w:val="00144940"/>
    <w:pPr>
      <w:numPr>
        <w:numId w:val="23"/>
      </w:numPr>
      <w:spacing w:before="40" w:after="40"/>
      <w:ind w:left="1080"/>
    </w:pPr>
    <w:rPr>
      <w:rFonts w:eastAsiaTheme="minorHAnsi"/>
      <w:color w:val="404040" w:themeColor="text1" w:themeTint="BF"/>
      <w:szCs w:val="20"/>
    </w:rPr>
  </w:style>
  <w:style w:type="paragraph" w:customStyle="1" w:styleId="bodytext1">
    <w:name w:val="bodytext1"/>
    <w:basedOn w:val="Normal"/>
    <w:autoRedefine/>
    <w:uiPriority w:val="99"/>
    <w:rsid w:val="00936861"/>
    <w:rPr>
      <w:rFonts w:eastAsia="Times New Roman" w:cs="Times New Roman"/>
    </w:rPr>
  </w:style>
  <w:style w:type="paragraph" w:customStyle="1" w:styleId="Heading41">
    <w:name w:val="Heading 41"/>
    <w:basedOn w:val="Heading3"/>
    <w:qFormat/>
    <w:rsid w:val="00F02ECA"/>
    <w:pPr>
      <w:spacing w:before="240" w:after="120"/>
      <w:jc w:val="center"/>
    </w:pPr>
    <w:rPr>
      <w:rFonts w:asciiTheme="minorHAnsi" w:hAnsiTheme="minorHAnsi"/>
      <w:noProof/>
      <w:color w:val="FFFFFF" w:themeColor="background1"/>
    </w:rPr>
  </w:style>
  <w:style w:type="character" w:customStyle="1" w:styleId="Heading3Char">
    <w:name w:val="Heading 3 Char"/>
    <w:basedOn w:val="DefaultParagraphFont"/>
    <w:link w:val="Heading3"/>
    <w:uiPriority w:val="9"/>
    <w:rsid w:val="00733B55"/>
    <w:rPr>
      <w:rFonts w:ascii="Franklin Gothic Std Condensed" w:eastAsiaTheme="majorEastAsia" w:hAnsi="Franklin Gothic Std Condensed" w:cstheme="majorBidi"/>
      <w:caps/>
      <w:color w:val="000090"/>
      <w:spacing w:val="20"/>
      <w:sz w:val="22"/>
      <w:szCs w:val="22"/>
    </w:rPr>
  </w:style>
  <w:style w:type="character" w:styleId="Hyperlink">
    <w:name w:val="Hyperlink"/>
    <w:basedOn w:val="Heading3Char"/>
    <w:uiPriority w:val="99"/>
    <w:unhideWhenUsed/>
    <w:rsid w:val="003B19DA"/>
    <w:rPr>
      <w:rFonts w:asciiTheme="majorHAnsi" w:eastAsiaTheme="majorEastAsia" w:hAnsiTheme="majorHAnsi" w:cstheme="majorBidi"/>
      <w:b/>
      <w:bCs/>
      <w:caps w:val="0"/>
      <w:smallCaps w:val="0"/>
      <w:color w:val="0000FF"/>
      <w:spacing w:val="0"/>
      <w:sz w:val="22"/>
      <w:szCs w:val="22"/>
      <w:u w:val="none"/>
    </w:rPr>
  </w:style>
  <w:style w:type="paragraph" w:styleId="Header">
    <w:name w:val="header"/>
    <w:link w:val="HeaderChar"/>
    <w:uiPriority w:val="99"/>
    <w:unhideWhenUsed/>
    <w:rsid w:val="003A497E"/>
    <w:pPr>
      <w:tabs>
        <w:tab w:val="center" w:pos="4320"/>
        <w:tab w:val="right" w:pos="8640"/>
      </w:tabs>
    </w:pPr>
    <w:rPr>
      <w:rFonts w:asciiTheme="majorHAnsi" w:hAnsiTheme="majorHAnsi"/>
      <w:caps/>
      <w:color w:val="000090"/>
      <w:sz w:val="18"/>
      <w:szCs w:val="18"/>
    </w:rPr>
  </w:style>
  <w:style w:type="character" w:customStyle="1" w:styleId="HeaderChar">
    <w:name w:val="Header Char"/>
    <w:basedOn w:val="DefaultParagraphFont"/>
    <w:link w:val="Header"/>
    <w:uiPriority w:val="99"/>
    <w:rsid w:val="003A497E"/>
    <w:rPr>
      <w:rFonts w:asciiTheme="majorHAnsi" w:hAnsiTheme="majorHAnsi"/>
      <w:caps/>
      <w:color w:val="000090"/>
      <w:sz w:val="18"/>
      <w:szCs w:val="18"/>
    </w:rPr>
  </w:style>
  <w:style w:type="paragraph" w:styleId="Footer">
    <w:name w:val="footer"/>
    <w:link w:val="FooterChar"/>
    <w:uiPriority w:val="99"/>
    <w:unhideWhenUsed/>
    <w:rsid w:val="003A497E"/>
    <w:pPr>
      <w:tabs>
        <w:tab w:val="center" w:pos="4320"/>
        <w:tab w:val="right" w:pos="8640"/>
      </w:tabs>
    </w:pPr>
    <w:rPr>
      <w:rFonts w:asciiTheme="majorHAnsi" w:hAnsiTheme="majorHAnsi"/>
      <w:caps/>
      <w:color w:val="000090"/>
      <w:sz w:val="16"/>
      <w:szCs w:val="16"/>
    </w:rPr>
  </w:style>
  <w:style w:type="character" w:customStyle="1" w:styleId="FooterChar">
    <w:name w:val="Footer Char"/>
    <w:basedOn w:val="DefaultParagraphFont"/>
    <w:link w:val="Footer"/>
    <w:uiPriority w:val="99"/>
    <w:rsid w:val="003A497E"/>
    <w:rPr>
      <w:rFonts w:asciiTheme="majorHAnsi" w:hAnsiTheme="majorHAnsi"/>
      <w:caps/>
      <w:color w:val="000090"/>
      <w:sz w:val="16"/>
      <w:szCs w:val="16"/>
    </w:rPr>
  </w:style>
  <w:style w:type="paragraph" w:styleId="BalloonText">
    <w:name w:val="Balloon Text"/>
    <w:basedOn w:val="Normal"/>
    <w:link w:val="BalloonTextChar"/>
    <w:uiPriority w:val="99"/>
    <w:semiHidden/>
    <w:unhideWhenUsed/>
    <w:rsid w:val="00D01B38"/>
    <w:rPr>
      <w:rFonts w:ascii="Lucida Grande" w:hAnsi="Lucida Grande"/>
      <w:sz w:val="18"/>
      <w:szCs w:val="18"/>
    </w:rPr>
  </w:style>
  <w:style w:type="character" w:customStyle="1" w:styleId="BalloonTextChar">
    <w:name w:val="Balloon Text Char"/>
    <w:basedOn w:val="DefaultParagraphFont"/>
    <w:link w:val="BalloonText"/>
    <w:uiPriority w:val="99"/>
    <w:semiHidden/>
    <w:rsid w:val="00D01B38"/>
    <w:rPr>
      <w:rFonts w:ascii="Lucida Grande" w:hAnsi="Lucida Grande"/>
      <w:sz w:val="18"/>
      <w:szCs w:val="18"/>
    </w:rPr>
  </w:style>
  <w:style w:type="table" w:styleId="TableGrid">
    <w:name w:val="Table Grid"/>
    <w:basedOn w:val="TableNormal"/>
    <w:uiPriority w:val="59"/>
    <w:rsid w:val="00D01B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BC2410"/>
    <w:pPr>
      <w:shd w:val="solid" w:color="auto" w:fill="0000FF"/>
      <w:spacing w:before="160"/>
      <w:jc w:val="center"/>
    </w:pPr>
    <w:rPr>
      <w:rFonts w:eastAsia="Calibri" w:cs="Times New Roman"/>
      <w:b/>
      <w:bCs/>
      <w:caps/>
      <w:spacing w:val="40"/>
      <w:sz w:val="20"/>
      <w:szCs w:val="20"/>
    </w:rPr>
  </w:style>
  <w:style w:type="paragraph" w:styleId="ListParagraph">
    <w:name w:val="List Paragraph"/>
    <w:aliases w:val="Technology specs bullets"/>
    <w:basedOn w:val="Normal"/>
    <w:uiPriority w:val="34"/>
    <w:qFormat/>
    <w:rsid w:val="001C7B6E"/>
    <w:pPr>
      <w:numPr>
        <w:numId w:val="18"/>
      </w:numPr>
      <w:spacing w:before="120" w:line="360" w:lineRule="auto"/>
      <w:contextualSpacing/>
    </w:pPr>
    <w:rPr>
      <w:rFonts w:eastAsiaTheme="minorHAnsi"/>
      <w:color w:val="auto"/>
    </w:rPr>
  </w:style>
  <w:style w:type="paragraph" w:customStyle="1" w:styleId="Style1">
    <w:name w:val="Style1"/>
    <w:basedOn w:val="Bullets"/>
    <w:qFormat/>
    <w:rsid w:val="008924F4"/>
    <w:pPr>
      <w:ind w:left="0"/>
    </w:pPr>
  </w:style>
  <w:style w:type="paragraph" w:customStyle="1" w:styleId="Bullets-withtable">
    <w:name w:val="Bullets - with table"/>
    <w:basedOn w:val="Bullets"/>
    <w:next w:val="Bullets"/>
    <w:qFormat/>
    <w:rsid w:val="0017300A"/>
    <w:pPr>
      <w:numPr>
        <w:numId w:val="3"/>
      </w:numPr>
      <w:spacing w:before="120" w:after="120"/>
    </w:pPr>
  </w:style>
  <w:style w:type="paragraph" w:styleId="ListBullet2">
    <w:name w:val="List Bullet 2"/>
    <w:basedOn w:val="Normal"/>
    <w:autoRedefine/>
    <w:rsid w:val="00121167"/>
    <w:pPr>
      <w:numPr>
        <w:numId w:val="19"/>
      </w:numPr>
      <w:tabs>
        <w:tab w:val="left" w:pos="2700"/>
      </w:tabs>
      <w:spacing w:before="60" w:after="200"/>
      <w:ind w:right="-360"/>
    </w:pPr>
    <w:rPr>
      <w:rFonts w:ascii="Gill Sans MT" w:eastAsia="Calibri" w:hAnsi="Gill Sans MT" w:cs="Times New Roman"/>
    </w:rPr>
  </w:style>
  <w:style w:type="paragraph" w:customStyle="1" w:styleId="textbox">
    <w:name w:val="text box"/>
    <w:basedOn w:val="Normal"/>
    <w:qFormat/>
    <w:rsid w:val="00FE7351"/>
  </w:style>
  <w:style w:type="paragraph" w:customStyle="1" w:styleId="TEXTBOX0">
    <w:name w:val="TEXT BOX"/>
    <w:basedOn w:val="Normal"/>
    <w:qFormat/>
    <w:rsid w:val="00CA7EC3"/>
    <w:pPr>
      <w:pBdr>
        <w:top w:val="single" w:sz="4" w:space="12" w:color="808080" w:themeColor="background1" w:themeShade="80"/>
        <w:left w:val="single" w:sz="4" w:space="8" w:color="808080" w:themeColor="background1" w:themeShade="80"/>
        <w:bottom w:val="single" w:sz="4" w:space="12" w:color="808080" w:themeColor="background1" w:themeShade="80"/>
        <w:right w:val="single" w:sz="4" w:space="8" w:color="808080" w:themeColor="background1" w:themeShade="80"/>
      </w:pBdr>
      <w:shd w:val="clear" w:color="auto" w:fill="000080"/>
      <w:spacing w:after="40"/>
      <w:jc w:val="center"/>
    </w:pPr>
    <w:rPr>
      <w:rFonts w:ascii="Franklin Gothic Medium" w:hAnsi="Franklin Gothic Medium"/>
      <w:b/>
      <w:bCs/>
      <w:color w:val="FFFFFF" w:themeColor="background1"/>
      <w:spacing w:val="10"/>
    </w:rPr>
  </w:style>
  <w:style w:type="table" w:customStyle="1" w:styleId="PlainTable31">
    <w:name w:val="Plain Table 31"/>
    <w:basedOn w:val="TableNormal"/>
    <w:uiPriority w:val="99"/>
    <w:rsid w:val="00761C8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NOTE">
    <w:name w:val="NOTE"/>
    <w:basedOn w:val="Normal"/>
    <w:qFormat/>
    <w:rsid w:val="000D3CB0"/>
    <w:rPr>
      <w:bCs/>
      <w:i/>
    </w:rPr>
  </w:style>
  <w:style w:type="character" w:customStyle="1" w:styleId="Heading4Char">
    <w:name w:val="Heading 4 Char"/>
    <w:basedOn w:val="DefaultParagraphFont"/>
    <w:link w:val="Heading4"/>
    <w:uiPriority w:val="9"/>
    <w:rsid w:val="005E0C8C"/>
    <w:rPr>
      <w:rFonts w:ascii="Franklin Gothic Std Condensed" w:eastAsiaTheme="majorEastAsia" w:hAnsi="Franklin Gothic Std Condensed" w:cstheme="majorBidi"/>
      <w:caps/>
      <w:color w:val="000090"/>
      <w:spacing w:val="20"/>
      <w:sz w:val="22"/>
      <w:szCs w:val="22"/>
    </w:rPr>
  </w:style>
  <w:style w:type="character" w:customStyle="1" w:styleId="Heading5Char">
    <w:name w:val="Heading 5 Char"/>
    <w:basedOn w:val="DefaultParagraphFont"/>
    <w:link w:val="Heading5"/>
    <w:uiPriority w:val="9"/>
    <w:rsid w:val="000F7B43"/>
    <w:rPr>
      <w:rFonts w:asciiTheme="majorHAnsi" w:eastAsiaTheme="majorEastAsia" w:hAnsiTheme="majorHAnsi" w:cstheme="majorBidi"/>
      <w:color w:val="243F60" w:themeColor="accent1" w:themeShade="7F"/>
      <w:sz w:val="22"/>
      <w:szCs w:val="22"/>
    </w:rPr>
  </w:style>
  <w:style w:type="paragraph" w:customStyle="1" w:styleId="TABLEOFCONTENTS">
    <w:name w:val="TABLE OF CONTENTS"/>
    <w:basedOn w:val="Normal"/>
    <w:qFormat/>
    <w:rsid w:val="00CC3A2A"/>
    <w:pPr>
      <w:spacing w:after="60"/>
    </w:pPr>
    <w:rPr>
      <w:bCs/>
      <w:caps/>
      <w:sz w:val="18"/>
      <w:szCs w:val="16"/>
    </w:rPr>
  </w:style>
  <w:style w:type="paragraph" w:customStyle="1" w:styleId="TABLE2">
    <w:name w:val="TABLE 2"/>
    <w:basedOn w:val="TABLEOFCONTENTS"/>
    <w:qFormat/>
    <w:rsid w:val="0087455F"/>
    <w:pPr>
      <w:ind w:left="360"/>
    </w:pPr>
    <w:rPr>
      <w:b/>
    </w:rPr>
  </w:style>
  <w:style w:type="table" w:styleId="LightShading-Accent1">
    <w:name w:val="Light Shading Accent 1"/>
    <w:basedOn w:val="TableNormal"/>
    <w:uiPriority w:val="60"/>
    <w:rsid w:val="00CC3A2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5E0C8C"/>
    <w:pPr>
      <w:pBdr>
        <w:bottom w:val="none" w:sz="0" w:space="0" w:color="auto"/>
      </w:pBdr>
      <w:spacing w:before="480" w:after="0"/>
      <w:jc w:val="left"/>
      <w:outlineLvl w:val="9"/>
    </w:pPr>
    <w:rPr>
      <w:b/>
      <w:bCs/>
      <w:spacing w:val="30"/>
    </w:rPr>
  </w:style>
  <w:style w:type="paragraph" w:styleId="TOC1">
    <w:name w:val="toc 1"/>
    <w:basedOn w:val="Normal"/>
    <w:next w:val="Normal"/>
    <w:autoRedefine/>
    <w:uiPriority w:val="39"/>
    <w:unhideWhenUsed/>
    <w:rsid w:val="005E0C8C"/>
    <w:pPr>
      <w:spacing w:before="120" w:after="0"/>
    </w:pPr>
    <w:rPr>
      <w:rFonts w:ascii="Franklin Gothic Medium" w:hAnsi="Franklin Gothic Medium"/>
      <w:b/>
      <w:bCs/>
      <w:caps/>
      <w:color w:val="000090"/>
      <w:spacing w:val="20"/>
      <w:sz w:val="24"/>
      <w:szCs w:val="24"/>
    </w:rPr>
  </w:style>
  <w:style w:type="paragraph" w:styleId="TOC3">
    <w:name w:val="toc 3"/>
    <w:basedOn w:val="Normal"/>
    <w:next w:val="Normal"/>
    <w:autoRedefine/>
    <w:uiPriority w:val="39"/>
    <w:unhideWhenUsed/>
    <w:rsid w:val="005E0C8C"/>
    <w:pPr>
      <w:spacing w:after="0"/>
      <w:ind w:left="220"/>
    </w:pPr>
    <w:rPr>
      <w:rFonts w:asciiTheme="minorHAnsi" w:hAnsiTheme="minorHAnsi"/>
      <w:i/>
    </w:rPr>
  </w:style>
  <w:style w:type="paragraph" w:styleId="TOC2">
    <w:name w:val="toc 2"/>
    <w:basedOn w:val="Normal"/>
    <w:next w:val="Normal"/>
    <w:autoRedefine/>
    <w:uiPriority w:val="39"/>
    <w:unhideWhenUsed/>
    <w:rsid w:val="005E0C8C"/>
    <w:pPr>
      <w:spacing w:before="60" w:after="60"/>
      <w:ind w:left="360"/>
    </w:pPr>
    <w:rPr>
      <w:caps/>
    </w:rPr>
  </w:style>
  <w:style w:type="paragraph" w:styleId="TOC4">
    <w:name w:val="toc 4"/>
    <w:basedOn w:val="Normal"/>
    <w:next w:val="Normal"/>
    <w:autoRedefine/>
    <w:uiPriority w:val="39"/>
    <w:unhideWhenUsed/>
    <w:rsid w:val="005E0C8C"/>
    <w:pPr>
      <w:pBdr>
        <w:between w:val="double" w:sz="6" w:space="0" w:color="auto"/>
      </w:pBdr>
      <w:spacing w:after="0"/>
      <w:ind w:left="440"/>
    </w:pPr>
    <w:rPr>
      <w:rFonts w:asciiTheme="minorHAnsi" w:hAnsiTheme="minorHAnsi"/>
      <w:sz w:val="20"/>
      <w:szCs w:val="20"/>
    </w:rPr>
  </w:style>
  <w:style w:type="paragraph" w:styleId="TOC5">
    <w:name w:val="toc 5"/>
    <w:basedOn w:val="Normal"/>
    <w:next w:val="Normal"/>
    <w:autoRedefine/>
    <w:uiPriority w:val="39"/>
    <w:unhideWhenUsed/>
    <w:rsid w:val="005E0C8C"/>
    <w:pPr>
      <w:pBdr>
        <w:between w:val="double" w:sz="6" w:space="0" w:color="auto"/>
      </w:pBd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5E0C8C"/>
    <w:pPr>
      <w:pBdr>
        <w:between w:val="double" w:sz="6" w:space="0" w:color="auto"/>
      </w:pBd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5E0C8C"/>
    <w:pPr>
      <w:pBdr>
        <w:between w:val="double" w:sz="6" w:space="0" w:color="auto"/>
      </w:pBd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5E0C8C"/>
    <w:pPr>
      <w:pBdr>
        <w:between w:val="double" w:sz="6" w:space="0" w:color="auto"/>
      </w:pBd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5E0C8C"/>
    <w:pPr>
      <w:pBdr>
        <w:between w:val="double" w:sz="6" w:space="0" w:color="auto"/>
      </w:pBdr>
      <w:spacing w:after="0"/>
      <w:ind w:left="1540"/>
    </w:pPr>
    <w:rPr>
      <w:rFonts w:asciiTheme="minorHAnsi" w:hAnsiTheme="minorHAnsi"/>
      <w:sz w:val="20"/>
      <w:szCs w:val="20"/>
    </w:rPr>
  </w:style>
  <w:style w:type="character" w:styleId="CommentReference">
    <w:name w:val="annotation reference"/>
    <w:basedOn w:val="DefaultParagraphFont"/>
    <w:uiPriority w:val="99"/>
    <w:semiHidden/>
    <w:unhideWhenUsed/>
    <w:rsid w:val="00432693"/>
    <w:rPr>
      <w:sz w:val="16"/>
      <w:szCs w:val="16"/>
    </w:rPr>
  </w:style>
  <w:style w:type="paragraph" w:styleId="CommentText">
    <w:name w:val="annotation text"/>
    <w:basedOn w:val="Normal"/>
    <w:link w:val="CommentTextChar"/>
    <w:uiPriority w:val="99"/>
    <w:semiHidden/>
    <w:unhideWhenUsed/>
    <w:rsid w:val="00432693"/>
    <w:rPr>
      <w:sz w:val="20"/>
      <w:szCs w:val="20"/>
    </w:rPr>
  </w:style>
  <w:style w:type="character" w:customStyle="1" w:styleId="CommentTextChar">
    <w:name w:val="Comment Text Char"/>
    <w:basedOn w:val="DefaultParagraphFont"/>
    <w:link w:val="CommentText"/>
    <w:uiPriority w:val="99"/>
    <w:semiHidden/>
    <w:rsid w:val="00432693"/>
    <w:rPr>
      <w:rFonts w:asciiTheme="majorHAnsi" w:hAnsiTheme="majorHAns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432693"/>
    <w:rPr>
      <w:b/>
      <w:bCs/>
    </w:rPr>
  </w:style>
  <w:style w:type="character" w:customStyle="1" w:styleId="CommentSubjectChar">
    <w:name w:val="Comment Subject Char"/>
    <w:basedOn w:val="CommentTextChar"/>
    <w:link w:val="CommentSubject"/>
    <w:uiPriority w:val="99"/>
    <w:semiHidden/>
    <w:rsid w:val="00432693"/>
    <w:rPr>
      <w:rFonts w:asciiTheme="majorHAnsi" w:hAnsiTheme="majorHAnsi"/>
      <w:b/>
      <w:bCs/>
      <w:color w:val="262626" w:themeColor="text1" w:themeTint="D9"/>
      <w:sz w:val="20"/>
      <w:szCs w:val="20"/>
    </w:rPr>
  </w:style>
  <w:style w:type="paragraph" w:styleId="PlainText">
    <w:name w:val="Plain Text"/>
    <w:basedOn w:val="Normal"/>
    <w:link w:val="PlainTextChar"/>
    <w:uiPriority w:val="99"/>
    <w:semiHidden/>
    <w:unhideWhenUsed/>
    <w:rsid w:val="005F55DE"/>
    <w:pPr>
      <w:spacing w:after="0"/>
    </w:pPr>
    <w:rPr>
      <w:rFonts w:ascii="Calibri" w:eastAsiaTheme="minorHAnsi" w:hAnsi="Calibri"/>
      <w:color w:val="auto"/>
      <w:szCs w:val="21"/>
    </w:rPr>
  </w:style>
  <w:style w:type="character" w:customStyle="1" w:styleId="PlainTextChar">
    <w:name w:val="Plain Text Char"/>
    <w:basedOn w:val="DefaultParagraphFont"/>
    <w:link w:val="PlainText"/>
    <w:uiPriority w:val="99"/>
    <w:semiHidden/>
    <w:rsid w:val="005F55DE"/>
    <w:rPr>
      <w:rFonts w:ascii="Calibri" w:eastAsiaTheme="minorHAnsi" w:hAnsi="Calibri"/>
      <w:sz w:val="22"/>
      <w:szCs w:val="21"/>
    </w:rPr>
  </w:style>
  <w:style w:type="paragraph" w:styleId="Revision">
    <w:name w:val="Revision"/>
    <w:hidden/>
    <w:uiPriority w:val="99"/>
    <w:semiHidden/>
    <w:rsid w:val="009C1FEC"/>
    <w:rPr>
      <w:rFonts w:asciiTheme="majorHAnsi" w:hAnsiTheme="majorHAnsi"/>
      <w:color w:val="262626" w:themeColor="text1" w:themeTint="D9"/>
      <w:sz w:val="22"/>
      <w:szCs w:val="22"/>
    </w:rPr>
  </w:style>
  <w:style w:type="paragraph" w:customStyle="1" w:styleId="Numbers">
    <w:name w:val="Numbers"/>
    <w:basedOn w:val="Normal"/>
    <w:next w:val="Normal"/>
    <w:qFormat/>
    <w:rsid w:val="00C05412"/>
    <w:pPr>
      <w:numPr>
        <w:numId w:val="58"/>
      </w:numPr>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Bullet 2"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18BE"/>
    <w:pPr>
      <w:spacing w:after="120"/>
    </w:pPr>
    <w:rPr>
      <w:rFonts w:asciiTheme="majorHAnsi" w:hAnsiTheme="majorHAnsi"/>
      <w:color w:val="262626" w:themeColor="text1" w:themeTint="D9"/>
      <w:sz w:val="22"/>
      <w:szCs w:val="22"/>
    </w:rPr>
  </w:style>
  <w:style w:type="paragraph" w:styleId="Heading1">
    <w:name w:val="heading 1"/>
    <w:basedOn w:val="Normal"/>
    <w:next w:val="Normal"/>
    <w:link w:val="Heading1Char"/>
    <w:autoRedefine/>
    <w:uiPriority w:val="9"/>
    <w:qFormat/>
    <w:rsid w:val="00191652"/>
    <w:pPr>
      <w:keepNext/>
      <w:keepLines/>
      <w:pBdr>
        <w:bottom w:val="single" w:sz="8" w:space="1" w:color="4F81BD" w:themeColor="accent1"/>
      </w:pBdr>
      <w:spacing w:after="280" w:line="276" w:lineRule="auto"/>
      <w:jc w:val="center"/>
      <w:outlineLvl w:val="0"/>
    </w:pPr>
    <w:rPr>
      <w:rFonts w:ascii="Franklin Gothic Std Condensed" w:eastAsiaTheme="majorEastAsia" w:hAnsi="Franklin Gothic Std Condensed" w:cstheme="majorBidi"/>
      <w:caps/>
      <w:color w:val="000090"/>
      <w:spacing w:val="40"/>
      <w:sz w:val="28"/>
      <w:szCs w:val="28"/>
    </w:rPr>
  </w:style>
  <w:style w:type="paragraph" w:styleId="Heading2">
    <w:name w:val="heading 2"/>
    <w:basedOn w:val="Normal"/>
    <w:next w:val="Normal"/>
    <w:link w:val="Heading2Char"/>
    <w:autoRedefine/>
    <w:uiPriority w:val="9"/>
    <w:unhideWhenUsed/>
    <w:qFormat/>
    <w:rsid w:val="00AD4C97"/>
    <w:pPr>
      <w:keepNext/>
      <w:keepLines/>
      <w:pBdr>
        <w:top w:val="single" w:sz="2" w:space="3" w:color="B8CCE4" w:themeColor="accent1" w:themeTint="66"/>
        <w:left w:val="single" w:sz="2" w:space="4" w:color="B8CCE4" w:themeColor="accent1" w:themeTint="66"/>
        <w:bottom w:val="single" w:sz="2" w:space="2" w:color="B8CCE4" w:themeColor="accent1" w:themeTint="66"/>
        <w:right w:val="single" w:sz="2" w:space="4" w:color="B8CCE4" w:themeColor="accent1" w:themeTint="66"/>
      </w:pBdr>
      <w:spacing w:after="240"/>
      <w:jc w:val="center"/>
      <w:outlineLvl w:val="1"/>
    </w:pPr>
    <w:rPr>
      <w:rFonts w:ascii="Franklin Gothic Std Condensed" w:eastAsiaTheme="majorEastAsia" w:hAnsi="Franklin Gothic Std Condensed" w:cstheme="majorBidi"/>
      <w:caps/>
      <w:color w:val="000090"/>
      <w:spacing w:val="40"/>
      <w:sz w:val="24"/>
    </w:rPr>
  </w:style>
  <w:style w:type="paragraph" w:styleId="Heading3">
    <w:name w:val="heading 3"/>
    <w:basedOn w:val="Normal"/>
    <w:next w:val="Normal"/>
    <w:link w:val="Heading3Char"/>
    <w:uiPriority w:val="9"/>
    <w:unhideWhenUsed/>
    <w:qFormat/>
    <w:rsid w:val="00733B55"/>
    <w:pPr>
      <w:keepNext/>
      <w:keepLines/>
      <w:spacing w:before="160" w:after="60"/>
      <w:outlineLvl w:val="2"/>
    </w:pPr>
    <w:rPr>
      <w:rFonts w:ascii="Franklin Gothic Std Condensed" w:eastAsiaTheme="majorEastAsia" w:hAnsi="Franklin Gothic Std Condensed" w:cstheme="majorBidi"/>
      <w:caps/>
      <w:color w:val="000090"/>
      <w:spacing w:val="20"/>
    </w:rPr>
  </w:style>
  <w:style w:type="paragraph" w:styleId="Heading4">
    <w:name w:val="heading 4"/>
    <w:basedOn w:val="Normal"/>
    <w:next w:val="Normal"/>
    <w:link w:val="Heading4Char"/>
    <w:uiPriority w:val="9"/>
    <w:unhideWhenUsed/>
    <w:qFormat/>
    <w:rsid w:val="005E0C8C"/>
    <w:pPr>
      <w:keepNext/>
      <w:keepLines/>
      <w:spacing w:before="160" w:after="60"/>
      <w:outlineLvl w:val="3"/>
    </w:pPr>
    <w:rPr>
      <w:rFonts w:ascii="Franklin Gothic Std Condensed" w:eastAsiaTheme="majorEastAsia" w:hAnsi="Franklin Gothic Std Condensed" w:cstheme="majorBidi"/>
      <w:caps/>
      <w:color w:val="000090"/>
      <w:spacing w:val="20"/>
    </w:rPr>
  </w:style>
  <w:style w:type="paragraph" w:styleId="Heading5">
    <w:name w:val="heading 5"/>
    <w:basedOn w:val="Normal"/>
    <w:next w:val="Normal"/>
    <w:link w:val="Heading5Char"/>
    <w:uiPriority w:val="9"/>
    <w:unhideWhenUsed/>
    <w:qFormat/>
    <w:rsid w:val="000F7B43"/>
    <w:pPr>
      <w:keepNext/>
      <w:keepLines/>
      <w:spacing w:before="200" w:after="0"/>
      <w:outlineLvl w:val="4"/>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652"/>
    <w:rPr>
      <w:rFonts w:ascii="Franklin Gothic Std Condensed" w:eastAsiaTheme="majorEastAsia" w:hAnsi="Franklin Gothic Std Condensed" w:cstheme="majorBidi"/>
      <w:caps/>
      <w:color w:val="000090"/>
      <w:spacing w:val="40"/>
      <w:sz w:val="28"/>
      <w:szCs w:val="28"/>
    </w:rPr>
  </w:style>
  <w:style w:type="character" w:customStyle="1" w:styleId="Heading2Char">
    <w:name w:val="Heading 2 Char"/>
    <w:basedOn w:val="DefaultParagraphFont"/>
    <w:link w:val="Heading2"/>
    <w:uiPriority w:val="9"/>
    <w:rsid w:val="00AD4C97"/>
    <w:rPr>
      <w:rFonts w:ascii="Franklin Gothic Std Condensed" w:eastAsiaTheme="majorEastAsia" w:hAnsi="Franklin Gothic Std Condensed" w:cstheme="majorBidi"/>
      <w:caps/>
      <w:color w:val="000090"/>
      <w:spacing w:val="40"/>
      <w:szCs w:val="22"/>
    </w:rPr>
  </w:style>
  <w:style w:type="paragraph" w:customStyle="1" w:styleId="Bullets">
    <w:name w:val="Bullets"/>
    <w:basedOn w:val="Normal"/>
    <w:autoRedefine/>
    <w:qFormat/>
    <w:rsid w:val="00144940"/>
    <w:pPr>
      <w:numPr>
        <w:numId w:val="23"/>
      </w:numPr>
      <w:spacing w:before="40" w:after="40"/>
      <w:ind w:left="1080"/>
    </w:pPr>
    <w:rPr>
      <w:rFonts w:eastAsiaTheme="minorHAnsi"/>
      <w:color w:val="404040" w:themeColor="text1" w:themeTint="BF"/>
      <w:szCs w:val="20"/>
    </w:rPr>
  </w:style>
  <w:style w:type="paragraph" w:customStyle="1" w:styleId="bodytext1">
    <w:name w:val="bodytext1"/>
    <w:basedOn w:val="Normal"/>
    <w:autoRedefine/>
    <w:uiPriority w:val="99"/>
    <w:rsid w:val="00936861"/>
    <w:rPr>
      <w:rFonts w:eastAsia="Times New Roman" w:cs="Times New Roman"/>
    </w:rPr>
  </w:style>
  <w:style w:type="paragraph" w:customStyle="1" w:styleId="Heading41">
    <w:name w:val="Heading 41"/>
    <w:basedOn w:val="Heading3"/>
    <w:qFormat/>
    <w:rsid w:val="00F02ECA"/>
    <w:pPr>
      <w:spacing w:before="240" w:after="120"/>
      <w:jc w:val="center"/>
    </w:pPr>
    <w:rPr>
      <w:rFonts w:asciiTheme="minorHAnsi" w:hAnsiTheme="minorHAnsi"/>
      <w:noProof/>
      <w:color w:val="FFFFFF" w:themeColor="background1"/>
    </w:rPr>
  </w:style>
  <w:style w:type="character" w:customStyle="1" w:styleId="Heading3Char">
    <w:name w:val="Heading 3 Char"/>
    <w:basedOn w:val="DefaultParagraphFont"/>
    <w:link w:val="Heading3"/>
    <w:uiPriority w:val="9"/>
    <w:rsid w:val="00733B55"/>
    <w:rPr>
      <w:rFonts w:ascii="Franklin Gothic Std Condensed" w:eastAsiaTheme="majorEastAsia" w:hAnsi="Franklin Gothic Std Condensed" w:cstheme="majorBidi"/>
      <w:caps/>
      <w:color w:val="000090"/>
      <w:spacing w:val="20"/>
      <w:sz w:val="22"/>
      <w:szCs w:val="22"/>
    </w:rPr>
  </w:style>
  <w:style w:type="character" w:styleId="Hyperlink">
    <w:name w:val="Hyperlink"/>
    <w:basedOn w:val="Heading3Char"/>
    <w:uiPriority w:val="99"/>
    <w:unhideWhenUsed/>
    <w:rsid w:val="003B19DA"/>
    <w:rPr>
      <w:rFonts w:asciiTheme="majorHAnsi" w:eastAsiaTheme="majorEastAsia" w:hAnsiTheme="majorHAnsi" w:cstheme="majorBidi"/>
      <w:b/>
      <w:bCs/>
      <w:caps w:val="0"/>
      <w:smallCaps w:val="0"/>
      <w:color w:val="0000FF"/>
      <w:spacing w:val="0"/>
      <w:sz w:val="22"/>
      <w:szCs w:val="22"/>
      <w:u w:val="none"/>
    </w:rPr>
  </w:style>
  <w:style w:type="paragraph" w:styleId="Header">
    <w:name w:val="header"/>
    <w:link w:val="HeaderChar"/>
    <w:uiPriority w:val="99"/>
    <w:unhideWhenUsed/>
    <w:rsid w:val="003A497E"/>
    <w:pPr>
      <w:tabs>
        <w:tab w:val="center" w:pos="4320"/>
        <w:tab w:val="right" w:pos="8640"/>
      </w:tabs>
    </w:pPr>
    <w:rPr>
      <w:rFonts w:asciiTheme="majorHAnsi" w:hAnsiTheme="majorHAnsi"/>
      <w:caps/>
      <w:color w:val="000090"/>
      <w:sz w:val="18"/>
      <w:szCs w:val="18"/>
    </w:rPr>
  </w:style>
  <w:style w:type="character" w:customStyle="1" w:styleId="HeaderChar">
    <w:name w:val="Header Char"/>
    <w:basedOn w:val="DefaultParagraphFont"/>
    <w:link w:val="Header"/>
    <w:uiPriority w:val="99"/>
    <w:rsid w:val="003A497E"/>
    <w:rPr>
      <w:rFonts w:asciiTheme="majorHAnsi" w:hAnsiTheme="majorHAnsi"/>
      <w:caps/>
      <w:color w:val="000090"/>
      <w:sz w:val="18"/>
      <w:szCs w:val="18"/>
    </w:rPr>
  </w:style>
  <w:style w:type="paragraph" w:styleId="Footer">
    <w:name w:val="footer"/>
    <w:link w:val="FooterChar"/>
    <w:uiPriority w:val="99"/>
    <w:unhideWhenUsed/>
    <w:rsid w:val="003A497E"/>
    <w:pPr>
      <w:tabs>
        <w:tab w:val="center" w:pos="4320"/>
        <w:tab w:val="right" w:pos="8640"/>
      </w:tabs>
    </w:pPr>
    <w:rPr>
      <w:rFonts w:asciiTheme="majorHAnsi" w:hAnsiTheme="majorHAnsi"/>
      <w:caps/>
      <w:color w:val="000090"/>
      <w:sz w:val="16"/>
      <w:szCs w:val="16"/>
    </w:rPr>
  </w:style>
  <w:style w:type="character" w:customStyle="1" w:styleId="FooterChar">
    <w:name w:val="Footer Char"/>
    <w:basedOn w:val="DefaultParagraphFont"/>
    <w:link w:val="Footer"/>
    <w:uiPriority w:val="99"/>
    <w:rsid w:val="003A497E"/>
    <w:rPr>
      <w:rFonts w:asciiTheme="majorHAnsi" w:hAnsiTheme="majorHAnsi"/>
      <w:caps/>
      <w:color w:val="000090"/>
      <w:sz w:val="16"/>
      <w:szCs w:val="16"/>
    </w:rPr>
  </w:style>
  <w:style w:type="paragraph" w:styleId="BalloonText">
    <w:name w:val="Balloon Text"/>
    <w:basedOn w:val="Normal"/>
    <w:link w:val="BalloonTextChar"/>
    <w:uiPriority w:val="99"/>
    <w:semiHidden/>
    <w:unhideWhenUsed/>
    <w:rsid w:val="00D01B38"/>
    <w:rPr>
      <w:rFonts w:ascii="Lucida Grande" w:hAnsi="Lucida Grande"/>
      <w:sz w:val="18"/>
      <w:szCs w:val="18"/>
    </w:rPr>
  </w:style>
  <w:style w:type="character" w:customStyle="1" w:styleId="BalloonTextChar">
    <w:name w:val="Balloon Text Char"/>
    <w:basedOn w:val="DefaultParagraphFont"/>
    <w:link w:val="BalloonText"/>
    <w:uiPriority w:val="99"/>
    <w:semiHidden/>
    <w:rsid w:val="00D01B38"/>
    <w:rPr>
      <w:rFonts w:ascii="Lucida Grande" w:hAnsi="Lucida Grande"/>
      <w:sz w:val="18"/>
      <w:szCs w:val="18"/>
    </w:rPr>
  </w:style>
  <w:style w:type="table" w:styleId="TableGrid">
    <w:name w:val="Table Grid"/>
    <w:basedOn w:val="TableNormal"/>
    <w:uiPriority w:val="59"/>
    <w:rsid w:val="00D01B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qFormat/>
    <w:rsid w:val="00BC2410"/>
    <w:pPr>
      <w:shd w:val="solid" w:color="auto" w:fill="0000FF"/>
      <w:spacing w:before="160"/>
      <w:jc w:val="center"/>
    </w:pPr>
    <w:rPr>
      <w:rFonts w:eastAsia="Calibri" w:cs="Times New Roman"/>
      <w:b/>
      <w:bCs/>
      <w:caps/>
      <w:spacing w:val="40"/>
      <w:sz w:val="20"/>
      <w:szCs w:val="20"/>
    </w:rPr>
  </w:style>
  <w:style w:type="paragraph" w:styleId="ListParagraph">
    <w:name w:val="List Paragraph"/>
    <w:aliases w:val="Technology specs bullets"/>
    <w:basedOn w:val="Normal"/>
    <w:uiPriority w:val="34"/>
    <w:qFormat/>
    <w:rsid w:val="001C7B6E"/>
    <w:pPr>
      <w:numPr>
        <w:numId w:val="18"/>
      </w:numPr>
      <w:spacing w:before="120" w:line="360" w:lineRule="auto"/>
      <w:contextualSpacing/>
    </w:pPr>
    <w:rPr>
      <w:rFonts w:eastAsiaTheme="minorHAnsi"/>
      <w:color w:val="auto"/>
    </w:rPr>
  </w:style>
  <w:style w:type="paragraph" w:customStyle="1" w:styleId="Style1">
    <w:name w:val="Style1"/>
    <w:basedOn w:val="Bullets"/>
    <w:qFormat/>
    <w:rsid w:val="008924F4"/>
    <w:pPr>
      <w:ind w:left="0"/>
    </w:pPr>
  </w:style>
  <w:style w:type="paragraph" w:customStyle="1" w:styleId="Bullets-withtable">
    <w:name w:val="Bullets - with table"/>
    <w:basedOn w:val="Bullets"/>
    <w:next w:val="Bullets"/>
    <w:qFormat/>
    <w:rsid w:val="0017300A"/>
    <w:pPr>
      <w:numPr>
        <w:numId w:val="3"/>
      </w:numPr>
      <w:spacing w:before="120" w:after="120"/>
    </w:pPr>
  </w:style>
  <w:style w:type="paragraph" w:styleId="ListBullet2">
    <w:name w:val="List Bullet 2"/>
    <w:basedOn w:val="Normal"/>
    <w:autoRedefine/>
    <w:rsid w:val="00121167"/>
    <w:pPr>
      <w:numPr>
        <w:numId w:val="19"/>
      </w:numPr>
      <w:tabs>
        <w:tab w:val="left" w:pos="2700"/>
      </w:tabs>
      <w:spacing w:before="60" w:after="200"/>
      <w:ind w:right="-360"/>
    </w:pPr>
    <w:rPr>
      <w:rFonts w:ascii="Gill Sans MT" w:eastAsia="Calibri" w:hAnsi="Gill Sans MT" w:cs="Times New Roman"/>
    </w:rPr>
  </w:style>
  <w:style w:type="paragraph" w:customStyle="1" w:styleId="textbox">
    <w:name w:val="text box"/>
    <w:basedOn w:val="Normal"/>
    <w:qFormat/>
    <w:rsid w:val="00FE7351"/>
  </w:style>
  <w:style w:type="paragraph" w:customStyle="1" w:styleId="TEXTBOX0">
    <w:name w:val="TEXT BOX"/>
    <w:basedOn w:val="Normal"/>
    <w:qFormat/>
    <w:rsid w:val="00CA7EC3"/>
    <w:pPr>
      <w:pBdr>
        <w:top w:val="single" w:sz="4" w:space="12" w:color="808080" w:themeColor="background1" w:themeShade="80"/>
        <w:left w:val="single" w:sz="4" w:space="8" w:color="808080" w:themeColor="background1" w:themeShade="80"/>
        <w:bottom w:val="single" w:sz="4" w:space="12" w:color="808080" w:themeColor="background1" w:themeShade="80"/>
        <w:right w:val="single" w:sz="4" w:space="8" w:color="808080" w:themeColor="background1" w:themeShade="80"/>
      </w:pBdr>
      <w:shd w:val="clear" w:color="auto" w:fill="000080"/>
      <w:spacing w:after="40"/>
      <w:jc w:val="center"/>
    </w:pPr>
    <w:rPr>
      <w:rFonts w:ascii="Franklin Gothic Medium" w:hAnsi="Franklin Gothic Medium"/>
      <w:b/>
      <w:bCs/>
      <w:color w:val="FFFFFF" w:themeColor="background1"/>
      <w:spacing w:val="10"/>
    </w:rPr>
  </w:style>
  <w:style w:type="table" w:customStyle="1" w:styleId="PlainTable31">
    <w:name w:val="Plain Table 31"/>
    <w:basedOn w:val="TableNormal"/>
    <w:uiPriority w:val="99"/>
    <w:rsid w:val="00761C88"/>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NOTE">
    <w:name w:val="NOTE"/>
    <w:basedOn w:val="Normal"/>
    <w:qFormat/>
    <w:rsid w:val="000D3CB0"/>
    <w:rPr>
      <w:bCs/>
      <w:i/>
    </w:rPr>
  </w:style>
  <w:style w:type="character" w:customStyle="1" w:styleId="Heading4Char">
    <w:name w:val="Heading 4 Char"/>
    <w:basedOn w:val="DefaultParagraphFont"/>
    <w:link w:val="Heading4"/>
    <w:uiPriority w:val="9"/>
    <w:rsid w:val="005E0C8C"/>
    <w:rPr>
      <w:rFonts w:ascii="Franklin Gothic Std Condensed" w:eastAsiaTheme="majorEastAsia" w:hAnsi="Franklin Gothic Std Condensed" w:cstheme="majorBidi"/>
      <w:caps/>
      <w:color w:val="000090"/>
      <w:spacing w:val="20"/>
      <w:sz w:val="22"/>
      <w:szCs w:val="22"/>
    </w:rPr>
  </w:style>
  <w:style w:type="character" w:customStyle="1" w:styleId="Heading5Char">
    <w:name w:val="Heading 5 Char"/>
    <w:basedOn w:val="DefaultParagraphFont"/>
    <w:link w:val="Heading5"/>
    <w:uiPriority w:val="9"/>
    <w:rsid w:val="000F7B43"/>
    <w:rPr>
      <w:rFonts w:asciiTheme="majorHAnsi" w:eastAsiaTheme="majorEastAsia" w:hAnsiTheme="majorHAnsi" w:cstheme="majorBidi"/>
      <w:color w:val="243F60" w:themeColor="accent1" w:themeShade="7F"/>
      <w:sz w:val="22"/>
      <w:szCs w:val="22"/>
    </w:rPr>
  </w:style>
  <w:style w:type="paragraph" w:customStyle="1" w:styleId="TABLEOFCONTENTS">
    <w:name w:val="TABLE OF CONTENTS"/>
    <w:basedOn w:val="Normal"/>
    <w:qFormat/>
    <w:rsid w:val="00CC3A2A"/>
    <w:pPr>
      <w:spacing w:after="60"/>
    </w:pPr>
    <w:rPr>
      <w:bCs/>
      <w:caps/>
      <w:sz w:val="18"/>
      <w:szCs w:val="16"/>
    </w:rPr>
  </w:style>
  <w:style w:type="paragraph" w:customStyle="1" w:styleId="TABLE2">
    <w:name w:val="TABLE 2"/>
    <w:basedOn w:val="TABLEOFCONTENTS"/>
    <w:qFormat/>
    <w:rsid w:val="0087455F"/>
    <w:pPr>
      <w:ind w:left="360"/>
    </w:pPr>
    <w:rPr>
      <w:b/>
    </w:rPr>
  </w:style>
  <w:style w:type="table" w:styleId="LightShading-Accent1">
    <w:name w:val="Light Shading Accent 1"/>
    <w:basedOn w:val="TableNormal"/>
    <w:uiPriority w:val="60"/>
    <w:rsid w:val="00CC3A2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TOCHeading">
    <w:name w:val="TOC Heading"/>
    <w:basedOn w:val="Heading1"/>
    <w:next w:val="Normal"/>
    <w:uiPriority w:val="39"/>
    <w:unhideWhenUsed/>
    <w:qFormat/>
    <w:rsid w:val="005E0C8C"/>
    <w:pPr>
      <w:pBdr>
        <w:bottom w:val="none" w:sz="0" w:space="0" w:color="auto"/>
      </w:pBdr>
      <w:spacing w:before="480" w:after="0"/>
      <w:jc w:val="left"/>
      <w:outlineLvl w:val="9"/>
    </w:pPr>
    <w:rPr>
      <w:b/>
      <w:bCs/>
      <w:spacing w:val="30"/>
    </w:rPr>
  </w:style>
  <w:style w:type="paragraph" w:styleId="TOC1">
    <w:name w:val="toc 1"/>
    <w:basedOn w:val="Normal"/>
    <w:next w:val="Normal"/>
    <w:autoRedefine/>
    <w:uiPriority w:val="39"/>
    <w:unhideWhenUsed/>
    <w:rsid w:val="005E0C8C"/>
    <w:pPr>
      <w:spacing w:before="120" w:after="0"/>
    </w:pPr>
    <w:rPr>
      <w:rFonts w:ascii="Franklin Gothic Medium" w:hAnsi="Franklin Gothic Medium"/>
      <w:b/>
      <w:bCs/>
      <w:caps/>
      <w:color w:val="000090"/>
      <w:spacing w:val="20"/>
      <w:sz w:val="24"/>
      <w:szCs w:val="24"/>
    </w:rPr>
  </w:style>
  <w:style w:type="paragraph" w:styleId="TOC3">
    <w:name w:val="toc 3"/>
    <w:basedOn w:val="Normal"/>
    <w:next w:val="Normal"/>
    <w:autoRedefine/>
    <w:uiPriority w:val="39"/>
    <w:unhideWhenUsed/>
    <w:rsid w:val="005E0C8C"/>
    <w:pPr>
      <w:spacing w:after="0"/>
      <w:ind w:left="220"/>
    </w:pPr>
    <w:rPr>
      <w:rFonts w:asciiTheme="minorHAnsi" w:hAnsiTheme="minorHAnsi"/>
      <w:i/>
    </w:rPr>
  </w:style>
  <w:style w:type="paragraph" w:styleId="TOC2">
    <w:name w:val="toc 2"/>
    <w:basedOn w:val="Normal"/>
    <w:next w:val="Normal"/>
    <w:autoRedefine/>
    <w:uiPriority w:val="39"/>
    <w:unhideWhenUsed/>
    <w:rsid w:val="005E0C8C"/>
    <w:pPr>
      <w:spacing w:before="60" w:after="60"/>
      <w:ind w:left="360"/>
    </w:pPr>
    <w:rPr>
      <w:caps/>
    </w:rPr>
  </w:style>
  <w:style w:type="paragraph" w:styleId="TOC4">
    <w:name w:val="toc 4"/>
    <w:basedOn w:val="Normal"/>
    <w:next w:val="Normal"/>
    <w:autoRedefine/>
    <w:uiPriority w:val="39"/>
    <w:unhideWhenUsed/>
    <w:rsid w:val="005E0C8C"/>
    <w:pPr>
      <w:pBdr>
        <w:between w:val="double" w:sz="6" w:space="0" w:color="auto"/>
      </w:pBdr>
      <w:spacing w:after="0"/>
      <w:ind w:left="440"/>
    </w:pPr>
    <w:rPr>
      <w:rFonts w:asciiTheme="minorHAnsi" w:hAnsiTheme="minorHAnsi"/>
      <w:sz w:val="20"/>
      <w:szCs w:val="20"/>
    </w:rPr>
  </w:style>
  <w:style w:type="paragraph" w:styleId="TOC5">
    <w:name w:val="toc 5"/>
    <w:basedOn w:val="Normal"/>
    <w:next w:val="Normal"/>
    <w:autoRedefine/>
    <w:uiPriority w:val="39"/>
    <w:unhideWhenUsed/>
    <w:rsid w:val="005E0C8C"/>
    <w:pPr>
      <w:pBdr>
        <w:between w:val="double" w:sz="6" w:space="0" w:color="auto"/>
      </w:pBdr>
      <w:spacing w:after="0"/>
      <w:ind w:left="660"/>
    </w:pPr>
    <w:rPr>
      <w:rFonts w:asciiTheme="minorHAnsi" w:hAnsiTheme="minorHAnsi"/>
      <w:sz w:val="20"/>
      <w:szCs w:val="20"/>
    </w:rPr>
  </w:style>
  <w:style w:type="paragraph" w:styleId="TOC6">
    <w:name w:val="toc 6"/>
    <w:basedOn w:val="Normal"/>
    <w:next w:val="Normal"/>
    <w:autoRedefine/>
    <w:uiPriority w:val="39"/>
    <w:unhideWhenUsed/>
    <w:rsid w:val="005E0C8C"/>
    <w:pPr>
      <w:pBdr>
        <w:between w:val="double" w:sz="6" w:space="0" w:color="auto"/>
      </w:pBdr>
      <w:spacing w:after="0"/>
      <w:ind w:left="880"/>
    </w:pPr>
    <w:rPr>
      <w:rFonts w:asciiTheme="minorHAnsi" w:hAnsiTheme="minorHAnsi"/>
      <w:sz w:val="20"/>
      <w:szCs w:val="20"/>
    </w:rPr>
  </w:style>
  <w:style w:type="paragraph" w:styleId="TOC7">
    <w:name w:val="toc 7"/>
    <w:basedOn w:val="Normal"/>
    <w:next w:val="Normal"/>
    <w:autoRedefine/>
    <w:uiPriority w:val="39"/>
    <w:unhideWhenUsed/>
    <w:rsid w:val="005E0C8C"/>
    <w:pPr>
      <w:pBdr>
        <w:between w:val="double" w:sz="6" w:space="0" w:color="auto"/>
      </w:pBdr>
      <w:spacing w:after="0"/>
      <w:ind w:left="1100"/>
    </w:pPr>
    <w:rPr>
      <w:rFonts w:asciiTheme="minorHAnsi" w:hAnsiTheme="minorHAnsi"/>
      <w:sz w:val="20"/>
      <w:szCs w:val="20"/>
    </w:rPr>
  </w:style>
  <w:style w:type="paragraph" w:styleId="TOC8">
    <w:name w:val="toc 8"/>
    <w:basedOn w:val="Normal"/>
    <w:next w:val="Normal"/>
    <w:autoRedefine/>
    <w:uiPriority w:val="39"/>
    <w:unhideWhenUsed/>
    <w:rsid w:val="005E0C8C"/>
    <w:pPr>
      <w:pBdr>
        <w:between w:val="double" w:sz="6" w:space="0" w:color="auto"/>
      </w:pBdr>
      <w:spacing w:after="0"/>
      <w:ind w:left="1320"/>
    </w:pPr>
    <w:rPr>
      <w:rFonts w:asciiTheme="minorHAnsi" w:hAnsiTheme="minorHAnsi"/>
      <w:sz w:val="20"/>
      <w:szCs w:val="20"/>
    </w:rPr>
  </w:style>
  <w:style w:type="paragraph" w:styleId="TOC9">
    <w:name w:val="toc 9"/>
    <w:basedOn w:val="Normal"/>
    <w:next w:val="Normal"/>
    <w:autoRedefine/>
    <w:uiPriority w:val="39"/>
    <w:unhideWhenUsed/>
    <w:rsid w:val="005E0C8C"/>
    <w:pPr>
      <w:pBdr>
        <w:between w:val="double" w:sz="6" w:space="0" w:color="auto"/>
      </w:pBdr>
      <w:spacing w:after="0"/>
      <w:ind w:left="1540"/>
    </w:pPr>
    <w:rPr>
      <w:rFonts w:asciiTheme="minorHAnsi" w:hAnsiTheme="minorHAnsi"/>
      <w:sz w:val="20"/>
      <w:szCs w:val="20"/>
    </w:rPr>
  </w:style>
  <w:style w:type="character" w:styleId="CommentReference">
    <w:name w:val="annotation reference"/>
    <w:basedOn w:val="DefaultParagraphFont"/>
    <w:uiPriority w:val="99"/>
    <w:semiHidden/>
    <w:unhideWhenUsed/>
    <w:rsid w:val="00432693"/>
    <w:rPr>
      <w:sz w:val="16"/>
      <w:szCs w:val="16"/>
    </w:rPr>
  </w:style>
  <w:style w:type="paragraph" w:styleId="CommentText">
    <w:name w:val="annotation text"/>
    <w:basedOn w:val="Normal"/>
    <w:link w:val="CommentTextChar"/>
    <w:uiPriority w:val="99"/>
    <w:semiHidden/>
    <w:unhideWhenUsed/>
    <w:rsid w:val="00432693"/>
    <w:rPr>
      <w:sz w:val="20"/>
      <w:szCs w:val="20"/>
    </w:rPr>
  </w:style>
  <w:style w:type="character" w:customStyle="1" w:styleId="CommentTextChar">
    <w:name w:val="Comment Text Char"/>
    <w:basedOn w:val="DefaultParagraphFont"/>
    <w:link w:val="CommentText"/>
    <w:uiPriority w:val="99"/>
    <w:semiHidden/>
    <w:rsid w:val="00432693"/>
    <w:rPr>
      <w:rFonts w:asciiTheme="majorHAnsi" w:hAnsiTheme="majorHAns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432693"/>
    <w:rPr>
      <w:b/>
      <w:bCs/>
    </w:rPr>
  </w:style>
  <w:style w:type="character" w:customStyle="1" w:styleId="CommentSubjectChar">
    <w:name w:val="Comment Subject Char"/>
    <w:basedOn w:val="CommentTextChar"/>
    <w:link w:val="CommentSubject"/>
    <w:uiPriority w:val="99"/>
    <w:semiHidden/>
    <w:rsid w:val="00432693"/>
    <w:rPr>
      <w:rFonts w:asciiTheme="majorHAnsi" w:hAnsiTheme="majorHAnsi"/>
      <w:b/>
      <w:bCs/>
      <w:color w:val="262626" w:themeColor="text1" w:themeTint="D9"/>
      <w:sz w:val="20"/>
      <w:szCs w:val="20"/>
    </w:rPr>
  </w:style>
  <w:style w:type="paragraph" w:styleId="PlainText">
    <w:name w:val="Plain Text"/>
    <w:basedOn w:val="Normal"/>
    <w:link w:val="PlainTextChar"/>
    <w:uiPriority w:val="99"/>
    <w:semiHidden/>
    <w:unhideWhenUsed/>
    <w:rsid w:val="005F55DE"/>
    <w:pPr>
      <w:spacing w:after="0"/>
    </w:pPr>
    <w:rPr>
      <w:rFonts w:ascii="Calibri" w:eastAsiaTheme="minorHAnsi" w:hAnsi="Calibri"/>
      <w:color w:val="auto"/>
      <w:szCs w:val="21"/>
    </w:rPr>
  </w:style>
  <w:style w:type="character" w:customStyle="1" w:styleId="PlainTextChar">
    <w:name w:val="Plain Text Char"/>
    <w:basedOn w:val="DefaultParagraphFont"/>
    <w:link w:val="PlainText"/>
    <w:uiPriority w:val="99"/>
    <w:semiHidden/>
    <w:rsid w:val="005F55DE"/>
    <w:rPr>
      <w:rFonts w:ascii="Calibri" w:eastAsiaTheme="minorHAnsi" w:hAnsi="Calibri"/>
      <w:sz w:val="22"/>
      <w:szCs w:val="21"/>
    </w:rPr>
  </w:style>
  <w:style w:type="paragraph" w:styleId="Revision">
    <w:name w:val="Revision"/>
    <w:hidden/>
    <w:uiPriority w:val="99"/>
    <w:semiHidden/>
    <w:rsid w:val="009C1FEC"/>
    <w:rPr>
      <w:rFonts w:asciiTheme="majorHAnsi" w:hAnsiTheme="majorHAnsi"/>
      <w:color w:val="262626" w:themeColor="text1" w:themeTint="D9"/>
      <w:sz w:val="22"/>
      <w:szCs w:val="22"/>
    </w:rPr>
  </w:style>
  <w:style w:type="paragraph" w:customStyle="1" w:styleId="Numbers">
    <w:name w:val="Numbers"/>
    <w:basedOn w:val="Normal"/>
    <w:next w:val="Normal"/>
    <w:qFormat/>
    <w:rsid w:val="00C05412"/>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214616">
      <w:bodyDiv w:val="1"/>
      <w:marLeft w:val="0"/>
      <w:marRight w:val="0"/>
      <w:marTop w:val="0"/>
      <w:marBottom w:val="0"/>
      <w:divBdr>
        <w:top w:val="none" w:sz="0" w:space="0" w:color="auto"/>
        <w:left w:val="none" w:sz="0" w:space="0" w:color="auto"/>
        <w:bottom w:val="none" w:sz="0" w:space="0" w:color="auto"/>
        <w:right w:val="none" w:sz="0" w:space="0" w:color="auto"/>
      </w:divBdr>
    </w:div>
    <w:div w:id="572009479">
      <w:bodyDiv w:val="1"/>
      <w:marLeft w:val="0"/>
      <w:marRight w:val="0"/>
      <w:marTop w:val="0"/>
      <w:marBottom w:val="0"/>
      <w:divBdr>
        <w:top w:val="none" w:sz="0" w:space="0" w:color="auto"/>
        <w:left w:val="none" w:sz="0" w:space="0" w:color="auto"/>
        <w:bottom w:val="none" w:sz="0" w:space="0" w:color="auto"/>
        <w:right w:val="none" w:sz="0" w:space="0" w:color="auto"/>
      </w:divBdr>
    </w:div>
    <w:div w:id="14593031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48.png"/><Relationship Id="rId64" Type="http://schemas.openxmlformats.org/officeDocument/2006/relationships/image" Target="media/image49.png"/><Relationship Id="rId65" Type="http://schemas.openxmlformats.org/officeDocument/2006/relationships/image" Target="media/image50.png"/><Relationship Id="rId66" Type="http://schemas.openxmlformats.org/officeDocument/2006/relationships/image" Target="media/image51.png"/><Relationship Id="rId67" Type="http://schemas.openxmlformats.org/officeDocument/2006/relationships/header" Target="header1.xml"/><Relationship Id="rId68" Type="http://schemas.openxmlformats.org/officeDocument/2006/relationships/footer" Target="footer1.xml"/><Relationship Id="rId69" Type="http://schemas.openxmlformats.org/officeDocument/2006/relationships/fontTable" Target="fontTable.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hyperlink" Target="http://www.getpaint.net/download.html" TargetMode="External"/><Relationship Id="rId56" Type="http://schemas.openxmlformats.org/officeDocument/2006/relationships/image" Target="media/image41.png"/><Relationship Id="rId57" Type="http://schemas.openxmlformats.org/officeDocument/2006/relationships/image" Target="media/image42.png"/><Relationship Id="rId58" Type="http://schemas.openxmlformats.org/officeDocument/2006/relationships/image" Target="media/image43.png"/><Relationship Id="rId59" Type="http://schemas.openxmlformats.org/officeDocument/2006/relationships/image" Target="media/image44.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settings" Target="settings.xml"/><Relationship Id="rId9" Type="http://schemas.openxmlformats.org/officeDocument/2006/relationships/webSettings" Target="webSettings.xml"/><Relationship Id="rId30" Type="http://schemas.openxmlformats.org/officeDocument/2006/relationships/hyperlink" Target="https://developer.mapquest.com/plan_purchase/steps/business_edition/business_edition_free" TargetMode="External"/><Relationship Id="rId31" Type="http://schemas.openxmlformats.org/officeDocument/2006/relationships/hyperlink" Target="https://developer.mapquest.com/user" TargetMode="External"/><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theme" Target="theme/theme1.xml"/><Relationship Id="rId71" Type="http://schemas.microsoft.com/office/2011/relationships/commentsExtended" Target="commentsExtended.xml"/><Relationship Id="rId72" Type="http://schemas.microsoft.com/office/2011/relationships/people" Target="people.xm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60" Type="http://schemas.openxmlformats.org/officeDocument/2006/relationships/image" Target="media/image45.png"/><Relationship Id="rId61" Type="http://schemas.openxmlformats.org/officeDocument/2006/relationships/image" Target="media/image46.png"/><Relationship Id="rId62" Type="http://schemas.openxmlformats.org/officeDocument/2006/relationships/image" Target="media/image47.png"/><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comments" Target="comment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hyperlink" Target="mailto:info@SynGlyph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F41806C72ED1E40AD151F90CDFBAC7D" ma:contentTypeVersion="1" ma:contentTypeDescription="Create a new document." ma:contentTypeScope="" ma:versionID="595ae4003d383666a0f1356c9f2bd448">
  <xsd:schema xmlns:xsd="http://www.w3.org/2001/XMLSchema" xmlns:xs="http://www.w3.org/2001/XMLSchema" xmlns:p="http://schemas.microsoft.com/office/2006/metadata/properties" xmlns:ns3="88a63b4f-4834-4c9c-b019-4d5899b52fc6" targetNamespace="http://schemas.microsoft.com/office/2006/metadata/properties" ma:root="true" ma:fieldsID="6013be22a960bd150f213b366687d5b4" ns3:_="">
    <xsd:import namespace="88a63b4f-4834-4c9c-b019-4d5899b52fc6"/>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8a63b4f-4834-4c9c-b019-4d5899b52fc6"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42BB7E-392B-4FFE-8B4B-82AA400A51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8a63b4f-4834-4c9c-b019-4d5899b52fc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8FA0E2F-CB96-4D05-9BCC-FF130B8612BD}">
  <ds:schemaRefs>
    <ds:schemaRef ds:uri="http://schemas.microsoft.com/sharepoint/v3/contenttype/forms"/>
  </ds:schemaRefs>
</ds:datastoreItem>
</file>

<file path=customXml/itemProps3.xml><?xml version="1.0" encoding="utf-8"?>
<ds:datastoreItem xmlns:ds="http://schemas.openxmlformats.org/officeDocument/2006/customXml" ds:itemID="{08183BF0-28D6-42EC-8214-F5704A7ABA90}">
  <ds:schemaRefs>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88a63b4f-4834-4c9c-b019-4d5899b52fc6"/>
    <ds:schemaRef ds:uri="http://www.w3.org/XML/1998/namespace"/>
  </ds:schemaRefs>
</ds:datastoreItem>
</file>

<file path=customXml/itemProps4.xml><?xml version="1.0" encoding="utf-8"?>
<ds:datastoreItem xmlns:ds="http://schemas.openxmlformats.org/officeDocument/2006/customXml" ds:itemID="{283D58F0-CB9B-0A47-93A5-F2D5DDA11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4899</Words>
  <Characters>27928</Characters>
  <Application>Microsoft Macintosh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Tangerine+</Company>
  <LinksUpToDate>false</LinksUpToDate>
  <CharactersWithSpaces>32762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Jenifer Bacon</dc:creator>
  <cp:keywords/>
  <dc:description/>
  <cp:lastModifiedBy>Jenifer Bacon</cp:lastModifiedBy>
  <cp:revision>3</cp:revision>
  <cp:lastPrinted>2016-02-08T16:18:00Z</cp:lastPrinted>
  <dcterms:created xsi:type="dcterms:W3CDTF">2016-02-08T16:18:00Z</dcterms:created>
  <dcterms:modified xsi:type="dcterms:W3CDTF">2016-02-08T16:18:00Z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0x0101000F41806C72ED1E40AD151F90CDFBAC7D</vt:lpwstr>
  </property>
</Properties>
</file>